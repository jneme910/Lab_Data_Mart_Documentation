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2965E" w14:textId="458C242B" w:rsidR="00262114" w:rsidRPr="008D3DB5" w:rsidRDefault="00262114" w:rsidP="00262114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Verdana" w:eastAsia="Times New Roman" w:hAnsi="Verdana" w:cs="Times New Roman"/>
          <w:b/>
          <w:bCs/>
          <w:color w:val="000000"/>
          <w:sz w:val="26"/>
          <w:szCs w:val="26"/>
        </w:rPr>
      </w:pPr>
      <w:r w:rsidRPr="008D3DB5">
        <w:rPr>
          <w:rFonts w:ascii="Verdana" w:eastAsia="Times New Roman" w:hAnsi="Verdana" w:cs="Times New Roman"/>
          <w:b/>
          <w:bCs/>
          <w:color w:val="000000"/>
          <w:sz w:val="26"/>
          <w:szCs w:val="26"/>
        </w:rPr>
        <w:t xml:space="preserve">Soil Lab Data Mart </w:t>
      </w:r>
      <w:r w:rsidR="00082CBD" w:rsidRPr="008D3DB5">
        <w:rPr>
          <w:rFonts w:ascii="Verdana" w:eastAsia="Times New Roman" w:hAnsi="Verdana" w:cs="Times New Roman"/>
          <w:b/>
          <w:bCs/>
          <w:color w:val="000000"/>
          <w:sz w:val="26"/>
          <w:szCs w:val="26"/>
        </w:rPr>
        <w:t>Modernized</w:t>
      </w:r>
      <w:r w:rsidRPr="008D3DB5">
        <w:rPr>
          <w:rFonts w:ascii="Verdana" w:eastAsia="Times New Roman" w:hAnsi="Verdana" w:cs="Times New Roman"/>
          <w:b/>
          <w:bCs/>
          <w:color w:val="000000"/>
          <w:sz w:val="26"/>
          <w:szCs w:val="26"/>
        </w:rPr>
        <w:t>: Soil Data at Your Fingertips</w:t>
      </w:r>
    </w:p>
    <w:p w14:paraId="3E350D2D" w14:textId="66B63702" w:rsidR="00262114" w:rsidRDefault="00262114" w:rsidP="096D1602">
      <w:pPr>
        <w:shd w:val="clear" w:color="auto" w:fill="FFFFFF" w:themeFill="background1"/>
        <w:spacing w:before="120" w:after="480" w:line="336" w:lineRule="atLeast"/>
        <w:rPr>
          <w:ins w:id="0" w:author="Nemecek, Jason - NRCS - Fort Collins, CO" w:date="2022-06-07T12:48:00Z"/>
          <w:rFonts w:ascii="Verdana" w:eastAsia="Times New Roman" w:hAnsi="Verdana" w:cs="Times New Roman"/>
          <w:color w:val="000000" w:themeColor="text1"/>
        </w:rPr>
      </w:pPr>
      <w:r w:rsidRPr="008D3DB5">
        <w:rPr>
          <w:rFonts w:ascii="Verdana" w:eastAsia="Times New Roman" w:hAnsi="Verdana" w:cs="Times New Roman"/>
          <w:b/>
          <w:bCs/>
          <w:color w:val="000000" w:themeColor="text1"/>
        </w:rPr>
        <w:t>[city], [state] – [month] [day], [year] –</w:t>
      </w:r>
      <w:r w:rsidRPr="008D3DB5">
        <w:rPr>
          <w:rFonts w:ascii="Verdana" w:eastAsia="Times New Roman" w:hAnsi="Verdana" w:cs="Times New Roman"/>
          <w:color w:val="000000" w:themeColor="text1"/>
        </w:rPr>
        <w:t> The USDA Natural Resources Conservation Service (NRCS) </w:t>
      </w:r>
      <w:r w:rsidR="000817E5" w:rsidRPr="00F07D4C">
        <w:rPr>
          <w:rFonts w:ascii="Verdana" w:hAnsi="Verdana"/>
        </w:rPr>
        <w:fldChar w:fldCharType="begin"/>
      </w:r>
      <w:r w:rsidR="000817E5" w:rsidRPr="008D3DB5">
        <w:rPr>
          <w:rFonts w:ascii="Verdana" w:hAnsi="Verdana"/>
          <w:rPrChange w:id="1" w:author="Achen, Aaron - NRCS, Lincoln, NE" w:date="2022-05-24T08:56:00Z">
            <w:rPr/>
          </w:rPrChange>
        </w:rPr>
        <w:instrText xml:space="preserve"> HYPERLINK "http://www.nrcs.usda.gov/wps/portal/nrcs/detail/national/contact/centers/nssc/?cid=nrcs142p2_053895" \h </w:instrText>
      </w:r>
      <w:r w:rsidR="000817E5" w:rsidRPr="00F07D4C">
        <w:rPr>
          <w:rFonts w:ascii="Verdana" w:hAnsi="Verdana"/>
          <w:rPrChange w:id="2" w:author="Achen, Aaron - NRCS, Lincoln, NE" w:date="2022-05-24T08:56:00Z">
            <w:rPr>
              <w:rFonts w:ascii="Verdana" w:eastAsia="Times New Roman" w:hAnsi="Verdana" w:cs="Times New Roman"/>
              <w:color w:val="005782"/>
              <w:u w:val="single"/>
            </w:rPr>
          </w:rPrChange>
        </w:rPr>
        <w:fldChar w:fldCharType="separate"/>
      </w:r>
      <w:r w:rsidRPr="008D3DB5">
        <w:rPr>
          <w:rFonts w:ascii="Verdana" w:eastAsia="Times New Roman" w:hAnsi="Verdana" w:cs="Times New Roman"/>
          <w:color w:val="005782"/>
          <w:u w:val="single"/>
        </w:rPr>
        <w:t>National Soil Survey Center</w:t>
      </w:r>
      <w:r w:rsidR="000817E5" w:rsidRPr="00F07D4C">
        <w:rPr>
          <w:rFonts w:ascii="Verdana" w:eastAsia="Times New Roman" w:hAnsi="Verdana" w:cs="Times New Roman"/>
          <w:color w:val="005782"/>
          <w:u w:val="single"/>
        </w:rPr>
        <w:fldChar w:fldCharType="end"/>
      </w:r>
      <w:r w:rsidRPr="008D3DB5">
        <w:rPr>
          <w:rFonts w:ascii="Verdana" w:eastAsia="Times New Roman" w:hAnsi="Verdana" w:cs="Times New Roman"/>
          <w:color w:val="000000" w:themeColor="text1"/>
        </w:rPr>
        <w:t xml:space="preserve"> announces the release of </w:t>
      </w:r>
      <w:ins w:id="3" w:author="Achen, Aaron - NRCS, Lincoln, NE" w:date="2022-05-24T08:52:00Z">
        <w:r w:rsidR="008D3DB5" w:rsidRPr="008D3DB5">
          <w:rPr>
            <w:rFonts w:ascii="Verdana" w:eastAsia="Times New Roman" w:hAnsi="Verdana" w:cs="Times New Roman"/>
            <w:color w:val="000000" w:themeColor="text1"/>
          </w:rPr>
          <w:t xml:space="preserve">an </w:t>
        </w:r>
      </w:ins>
      <w:r w:rsidRPr="008D3DB5">
        <w:rPr>
          <w:rFonts w:ascii="Verdana" w:eastAsia="Times New Roman" w:hAnsi="Verdana" w:cs="Times New Roman"/>
          <w:color w:val="000000" w:themeColor="text1"/>
        </w:rPr>
        <w:t xml:space="preserve">updated </w:t>
      </w:r>
      <w:del w:id="4" w:author="Achen, Aaron - NRCS, Lincoln, NE" w:date="2022-05-24T08:52:00Z">
        <w:r w:rsidRPr="008D3DB5" w:rsidDel="008D3DB5">
          <w:rPr>
            <w:rFonts w:ascii="Verdana" w:eastAsia="Times New Roman" w:hAnsi="Verdana" w:cs="Times New Roman"/>
            <w:color w:val="000000" w:themeColor="text1"/>
          </w:rPr>
          <w:delText xml:space="preserve">geochemical data </w:delText>
        </w:r>
      </w:del>
      <w:del w:id="5" w:author="Achen, Aaron - NRCS, Lincoln, NE" w:date="2022-05-24T07:42:00Z">
        <w:r w:rsidRPr="008D3DB5" w:rsidDel="00942741">
          <w:rPr>
            <w:rFonts w:ascii="Verdana" w:eastAsia="Times New Roman" w:hAnsi="Verdana" w:cs="Times New Roman"/>
            <w:color w:val="000000" w:themeColor="text1"/>
          </w:rPr>
          <w:delText xml:space="preserve">to </w:delText>
        </w:r>
      </w:del>
      <w:del w:id="6" w:author="Achen, Aaron - NRCS, Lincoln, NE" w:date="2022-05-24T07:41:00Z">
        <w:r w:rsidRPr="008D3DB5" w:rsidDel="00942741">
          <w:rPr>
            <w:rFonts w:ascii="Verdana" w:eastAsia="Times New Roman" w:hAnsi="Verdana" w:cs="Times New Roman"/>
            <w:color w:val="000000" w:themeColor="text1"/>
          </w:rPr>
          <w:delText xml:space="preserve">an </w:delText>
        </w:r>
      </w:del>
      <w:r w:rsidRPr="008D3DB5">
        <w:rPr>
          <w:rFonts w:ascii="Verdana" w:eastAsia="Times New Roman" w:hAnsi="Verdana" w:cs="Times New Roman"/>
          <w:color w:val="000000" w:themeColor="text1"/>
        </w:rPr>
        <w:t xml:space="preserve">interactive map </w:t>
      </w:r>
      <w:ins w:id="7" w:author="Achen, Aaron - NRCS, Lincoln, NE" w:date="2022-05-24T08:52:00Z">
        <w:r w:rsidR="008D3DB5" w:rsidRPr="008D3DB5">
          <w:rPr>
            <w:rFonts w:ascii="Verdana" w:eastAsia="Times New Roman" w:hAnsi="Verdana" w:cs="Times New Roman"/>
            <w:color w:val="000000" w:themeColor="text1"/>
          </w:rPr>
          <w:t>to deliver laboratory data</w:t>
        </w:r>
      </w:ins>
      <w:ins w:id="8" w:author="Achen, Aaron - NRCS, Lincoln, NE" w:date="2022-05-24T08:53:00Z">
        <w:r w:rsidR="008D3DB5" w:rsidRPr="008D3DB5">
          <w:rPr>
            <w:rFonts w:ascii="Verdana" w:eastAsia="Times New Roman" w:hAnsi="Verdana" w:cs="Times New Roman"/>
            <w:color w:val="000000" w:themeColor="text1"/>
          </w:rPr>
          <w:t xml:space="preserve"> related to soils: </w:t>
        </w:r>
      </w:ins>
      <w:del w:id="9" w:author="Achen, Aaron - NRCS, Lincoln, NE" w:date="2022-05-24T07:40:00Z">
        <w:r w:rsidRPr="008D3DB5" w:rsidDel="00942741">
          <w:rPr>
            <w:rFonts w:ascii="Verdana" w:eastAsia="Times New Roman" w:hAnsi="Verdana" w:cs="Times New Roman"/>
            <w:color w:val="000000" w:themeColor="text1"/>
          </w:rPr>
          <w:delText>called </w:delText>
        </w:r>
      </w:del>
      <w:ins w:id="10" w:author="Achen, Aaron - NRCS, Lincoln, NE" w:date="2022-05-24T07:42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“</w:t>
        </w:r>
      </w:ins>
      <w:r w:rsidR="000817E5" w:rsidRPr="00F07D4C">
        <w:rPr>
          <w:rFonts w:ascii="Verdana" w:hAnsi="Verdana"/>
        </w:rPr>
        <w:fldChar w:fldCharType="begin"/>
      </w:r>
      <w:r w:rsidR="000817E5" w:rsidRPr="008D3DB5">
        <w:rPr>
          <w:rFonts w:ascii="Verdana" w:hAnsi="Verdana"/>
          <w:rPrChange w:id="11" w:author="Achen, Aaron - NRCS, Lincoln, NE" w:date="2022-05-24T08:56:00Z">
            <w:rPr/>
          </w:rPrChange>
        </w:rPr>
        <w:instrText xml:space="preserve"> HYPERLINK "https://nrcs.maps.arcgis.com/apps/webappviewer/index.html?id=956154f98fc94edeaa2dbad99bb224af&amp;fbclid=IwAR02FH-eOgfWwGfUtQ0uzTltXwp2cbfGphMHUJlCjQcxKQNPl8lNPY8JZRg" \h </w:instrText>
      </w:r>
      <w:r w:rsidR="000817E5" w:rsidRPr="00F07D4C">
        <w:rPr>
          <w:rFonts w:ascii="Verdana" w:hAnsi="Verdana"/>
          <w:rPrChange w:id="12" w:author="Achen, Aaron - NRCS, Lincoln, NE" w:date="2022-05-24T08:56:00Z">
            <w:rPr>
              <w:rFonts w:ascii="Verdana" w:eastAsia="Times New Roman" w:hAnsi="Verdana" w:cs="Times New Roman"/>
              <w:color w:val="005782"/>
              <w:u w:val="single"/>
            </w:rPr>
          </w:rPrChange>
        </w:rPr>
        <w:fldChar w:fldCharType="separate"/>
      </w:r>
      <w:r w:rsidRPr="008D3DB5">
        <w:rPr>
          <w:rFonts w:ascii="Verdana" w:eastAsia="Times New Roman" w:hAnsi="Verdana" w:cs="Times New Roman"/>
          <w:color w:val="005782"/>
          <w:u w:val="single"/>
        </w:rPr>
        <w:t>National Cooperative Soil Survey (NCSS) Soil Characterization</w:t>
      </w:r>
      <w:r w:rsidR="000817E5" w:rsidRPr="00F07D4C">
        <w:rPr>
          <w:rFonts w:ascii="Verdana" w:eastAsia="Times New Roman" w:hAnsi="Verdana" w:cs="Times New Roman"/>
          <w:color w:val="005782"/>
          <w:u w:val="single"/>
        </w:rPr>
        <w:fldChar w:fldCharType="end"/>
      </w:r>
      <w:del w:id="13" w:author="Achen, Aaron - NRCS, Lincoln, NE" w:date="2022-05-24T07:42:00Z">
        <w:r w:rsidRPr="008D3DB5" w:rsidDel="00942741">
          <w:rPr>
            <w:rFonts w:ascii="Verdana" w:eastAsia="Times New Roman" w:hAnsi="Verdana" w:cs="Times New Roman"/>
            <w:color w:val="000000" w:themeColor="text1"/>
          </w:rPr>
          <w:delText> </w:delText>
        </w:r>
        <w:r w:rsidRPr="008D3DB5" w:rsidDel="00942741">
          <w:rPr>
            <w:rFonts w:ascii="Verdana" w:hAnsi="Verdana"/>
            <w:noProof/>
            <w:rPrChange w:id="14" w:author="Achen, Aaron - NRCS, Lincoln, NE" w:date="2022-05-24T08:56:00Z">
              <w:rPr>
                <w:noProof/>
              </w:rPr>
            </w:rPrChange>
          </w:rPr>
          <w:drawing>
            <wp:inline distT="0" distB="0" distL="0" distR="0" wp14:anchorId="679A5582" wp14:editId="230E1854">
              <wp:extent cx="104775" cy="85725"/>
              <wp:effectExtent l="0" t="0" r="9525" b="9525"/>
              <wp:docPr id="2" name="Picture 2" descr="offsite link imag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/>
                    </pic:nvPicPr>
                    <pic:blipFill>
                      <a:blip r:embed="rId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775" cy="857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8D3DB5" w:rsidDel="00942741">
          <w:rPr>
            <w:rFonts w:ascii="Verdana" w:eastAsia="Times New Roman" w:hAnsi="Verdana" w:cs="Times New Roman"/>
            <w:color w:val="000000" w:themeColor="text1"/>
          </w:rPr>
          <w:delText>    </w:delText>
        </w:r>
      </w:del>
      <w:r w:rsidRPr="008D3DB5">
        <w:rPr>
          <w:rFonts w:ascii="Verdana" w:eastAsia="Times New Roman" w:hAnsi="Verdana" w:cs="Times New Roman"/>
          <w:color w:val="000000" w:themeColor="text1"/>
        </w:rPr>
        <w:t>.</w:t>
      </w:r>
      <w:ins w:id="15" w:author="Achen, Aaron - NRCS, Lincoln, NE" w:date="2022-05-24T07:42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”</w:t>
        </w:r>
      </w:ins>
      <w:r w:rsidRPr="008D3DB5">
        <w:rPr>
          <w:rFonts w:ascii="Verdana" w:eastAsia="Times New Roman" w:hAnsi="Verdana" w:cs="Times New Roman"/>
          <w:color w:val="000000" w:themeColor="text1"/>
        </w:rPr>
        <w:t> </w:t>
      </w:r>
    </w:p>
    <w:p w14:paraId="7769356B" w14:textId="1A8D656A" w:rsidR="00E40D4E" w:rsidRPr="008D3DB5" w:rsidRDefault="00E40D4E" w:rsidP="096D1602">
      <w:pPr>
        <w:shd w:val="clear" w:color="auto" w:fill="FFFFFF" w:themeFill="background1"/>
        <w:spacing w:before="120" w:after="480" w:line="336" w:lineRule="atLeast"/>
        <w:rPr>
          <w:ins w:id="16" w:author="Achen, Aaron - NRCS, Lincoln, NE" w:date="2022-05-24T08:29:00Z"/>
          <w:rFonts w:ascii="Verdana" w:eastAsia="Times New Roman" w:hAnsi="Verdana" w:cs="Times New Roman"/>
          <w:color w:val="000000" w:themeColor="text1"/>
        </w:rPr>
      </w:pPr>
      <w:ins w:id="17" w:author="Nemecek, Jason - NRCS - Fort Collins, CO" w:date="2022-06-07T12:48:00Z">
        <w:r>
          <w:rPr>
            <w:noProof/>
          </w:rPr>
          <w:drawing>
            <wp:inline distT="0" distB="0" distL="0" distR="0" wp14:anchorId="3D785AD7" wp14:editId="6DEC09AD">
              <wp:extent cx="5943600" cy="3023235"/>
              <wp:effectExtent l="76200" t="76200" r="133350" b="139065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2323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6B3F4374" w14:textId="3C48D80D" w:rsidR="007D238C" w:rsidRPr="008D3DB5" w:rsidRDefault="007D238C" w:rsidP="096D1602">
      <w:pPr>
        <w:shd w:val="clear" w:color="auto" w:fill="FFFFFF" w:themeFill="background1"/>
        <w:spacing w:before="120" w:after="480" w:line="336" w:lineRule="atLeast"/>
        <w:rPr>
          <w:ins w:id="18" w:author="Achen, Aaron - NRCS, Lincoln, NE" w:date="2022-05-24T08:53:00Z"/>
          <w:rFonts w:ascii="Verdana" w:eastAsia="Times New Roman" w:hAnsi="Verdana" w:cs="Times New Roman"/>
          <w:color w:val="000000" w:themeColor="text1"/>
        </w:rPr>
      </w:pPr>
      <w:ins w:id="19" w:author="Achen, Aaron - NRCS, Lincoln, NE" w:date="2022-05-24T08:29:00Z">
        <w:del w:id="20" w:author="Nemecek, Jason - NRCS - Fort Collins, CO" w:date="2022-06-07T12:48:00Z">
          <w:r w:rsidRPr="00F07D4C" w:rsidDel="00E40D4E">
            <w:rPr>
              <w:rFonts w:ascii="Verdana" w:hAnsi="Verdana"/>
              <w:noProof/>
            </w:rPr>
            <w:lastRenderedPageBreak/>
            <w:drawing>
              <wp:inline distT="0" distB="0" distL="0" distR="0" wp14:anchorId="59E18D23" wp14:editId="51954649">
                <wp:extent cx="5943600" cy="310832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108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C93E87D" w14:textId="6A446308" w:rsidR="008D3DB5" w:rsidRPr="008D3DB5" w:rsidRDefault="008D3DB5" w:rsidP="096D1602">
      <w:pPr>
        <w:shd w:val="clear" w:color="auto" w:fill="FFFFFF" w:themeFill="background1"/>
        <w:spacing w:before="120" w:after="480" w:line="336" w:lineRule="atLeast"/>
        <w:rPr>
          <w:rFonts w:ascii="Verdana" w:eastAsia="Times New Roman" w:hAnsi="Verdana" w:cs="Times New Roman"/>
          <w:color w:val="000000" w:themeColor="text1"/>
        </w:rPr>
      </w:pPr>
      <w:ins w:id="21" w:author="Achen, Aaron - NRCS, Lincoln, NE" w:date="2022-05-24T08:53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Figure </w:t>
        </w:r>
        <w:proofErr w:type="gramStart"/>
        <w:r w:rsidRPr="008D3DB5">
          <w:rPr>
            <w:rFonts w:ascii="Verdana" w:eastAsia="Times New Roman" w:hAnsi="Verdana" w:cs="Times New Roman"/>
            <w:color w:val="000000" w:themeColor="text1"/>
          </w:rPr>
          <w:t>1.—</w:t>
        </w:r>
        <w:proofErr w:type="gramEnd"/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The </w:t>
        </w:r>
      </w:ins>
      <w:ins w:id="22" w:author="Achen, Aaron - NRCS, Lincoln, NE" w:date="2022-05-24T08:54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interactive map showing updated </w:t>
        </w:r>
      </w:ins>
      <w:ins w:id="23" w:author="Nemecek, Jason - NRCS - Fort Collins, CO" w:date="2022-06-07T12:48:00Z">
        <w:r w:rsidR="00E40D4E">
          <w:rPr>
            <w:rFonts w:ascii="Verdana" w:eastAsia="Times New Roman" w:hAnsi="Verdana" w:cs="Times New Roman"/>
            <w:color w:val="000000" w:themeColor="text1"/>
          </w:rPr>
          <w:t>sampled</w:t>
        </w:r>
      </w:ins>
      <w:ins w:id="24" w:author="Nemecek, Jason - NRCS - Fort Collins, CO" w:date="2022-06-07T12:49:00Z">
        <w:r w:rsidR="00E40D4E">
          <w:rPr>
            <w:rFonts w:ascii="Verdana" w:eastAsia="Times New Roman" w:hAnsi="Verdana" w:cs="Times New Roman"/>
            <w:color w:val="000000" w:themeColor="text1"/>
          </w:rPr>
          <w:t xml:space="preserve"> data, </w:t>
        </w:r>
      </w:ins>
      <w:ins w:id="25" w:author="Achen, Aaron - NRCS, Lincoln, NE" w:date="2022-05-24T08:54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geochemical data </w:t>
        </w:r>
      </w:ins>
      <w:ins w:id="26" w:author="Nemecek, Jason - NRCS - Fort Collins, CO" w:date="2022-06-07T12:49:00Z">
        <w:r w:rsidR="00E40D4E">
          <w:rPr>
            <w:rFonts w:ascii="Verdana" w:eastAsia="Times New Roman" w:hAnsi="Verdana" w:cs="Times New Roman"/>
            <w:color w:val="000000" w:themeColor="text1"/>
          </w:rPr>
          <w:t xml:space="preserve">and mid infrared </w:t>
        </w:r>
      </w:ins>
      <w:ins w:id="27" w:author="Achen, Aaron - NRCS, Lincoln, NE" w:date="2022-05-24T08:54:00Z">
        <w:r w:rsidRPr="008D3DB5">
          <w:rPr>
            <w:rFonts w:ascii="Verdana" w:eastAsia="Times New Roman" w:hAnsi="Verdana" w:cs="Times New Roman"/>
            <w:color w:val="000000" w:themeColor="text1"/>
          </w:rPr>
          <w:t>sites.</w:t>
        </w:r>
      </w:ins>
    </w:p>
    <w:p w14:paraId="011C0F78" w14:textId="548F7564" w:rsidR="00262114" w:rsidRPr="00F07D4C" w:rsidRDefault="00262114" w:rsidP="096D1602">
      <w:pPr>
        <w:shd w:val="clear" w:color="auto" w:fill="FFFFFF" w:themeFill="background1"/>
        <w:spacing w:before="120" w:after="480" w:line="336" w:lineRule="atLeast"/>
        <w:rPr>
          <w:ins w:id="28" w:author="Kinney, Drew - NRCS, Lincoln, NE" w:date="2022-03-18T21:05:00Z"/>
          <w:rFonts w:ascii="Verdana" w:eastAsia="Segoe UI" w:hAnsi="Verdana" w:cs="Segoe UI"/>
          <w:color w:val="242424"/>
          <w:sz w:val="21"/>
          <w:szCs w:val="21"/>
        </w:rPr>
      </w:pPr>
      <w:r w:rsidRPr="008D3DB5">
        <w:rPr>
          <w:rFonts w:ascii="Verdana" w:eastAsia="Times New Roman" w:hAnsi="Verdana" w:cs="Times New Roman"/>
          <w:color w:val="000000" w:themeColor="text1"/>
        </w:rPr>
        <w:t xml:space="preserve">The map links to a national database of soil characterization data and allows </w:t>
      </w:r>
      <w:del w:id="29" w:author="Achen, Aaron - NRCS, Lincoln, NE" w:date="2022-05-24T08:09:00Z">
        <w:r w:rsidRPr="008D3DB5" w:rsidDel="00A34586">
          <w:rPr>
            <w:rFonts w:ascii="Verdana" w:eastAsia="Times New Roman" w:hAnsi="Verdana" w:cs="Times New Roman"/>
            <w:color w:val="000000" w:themeColor="text1"/>
          </w:rPr>
          <w:delText xml:space="preserve">users </w:delText>
        </w:r>
      </w:del>
      <w:ins w:id="30" w:author="Achen, Aaron - NRCS, Lincoln, NE" w:date="2022-05-24T08:09:00Z">
        <w:r w:rsidR="00A34586" w:rsidRPr="008D3DB5">
          <w:rPr>
            <w:rFonts w:ascii="Verdana" w:eastAsia="Times New Roman" w:hAnsi="Verdana" w:cs="Times New Roman"/>
            <w:color w:val="000000" w:themeColor="text1"/>
          </w:rPr>
          <w:t xml:space="preserve">you </w:t>
        </w:r>
      </w:ins>
      <w:r w:rsidRPr="008D3DB5">
        <w:rPr>
          <w:rFonts w:ascii="Verdana" w:eastAsia="Times New Roman" w:hAnsi="Verdana" w:cs="Times New Roman"/>
          <w:color w:val="000000" w:themeColor="text1"/>
        </w:rPr>
        <w:t xml:space="preserve">to locate </w:t>
      </w:r>
      <w:ins w:id="31" w:author="Kinney, Drew - NRCS, Lincoln, NE" w:date="2022-03-02T15:10:00Z">
        <w:r w:rsidR="7F108940" w:rsidRPr="008D3DB5">
          <w:rPr>
            <w:rFonts w:ascii="Verdana" w:eastAsia="Verdana" w:hAnsi="Verdana" w:cs="Verdana"/>
            <w:color w:val="000000" w:themeColor="text1"/>
          </w:rPr>
          <w:t>soil samples</w:t>
        </w:r>
        <w:del w:id="32" w:author="Achen, Aaron - NRCS, Lincoln, NE" w:date="2022-05-24T07:43:00Z">
          <w:r w:rsidR="7F108940" w:rsidRPr="008D3DB5" w:rsidDel="00942741">
            <w:rPr>
              <w:rFonts w:ascii="Verdana" w:eastAsia="Verdana" w:hAnsi="Verdana" w:cs="Verdana"/>
              <w:color w:val="000000" w:themeColor="text1"/>
            </w:rPr>
            <w:delText>/</w:delText>
          </w:r>
        </w:del>
      </w:ins>
      <w:ins w:id="33" w:author="Achen, Aaron - NRCS, Lincoln, NE" w:date="2022-05-24T07:43:00Z">
        <w:r w:rsidR="00942741" w:rsidRPr="008D3DB5">
          <w:rPr>
            <w:rFonts w:ascii="Verdana" w:eastAsia="Verdana" w:hAnsi="Verdana" w:cs="Verdana"/>
            <w:color w:val="000000" w:themeColor="text1"/>
          </w:rPr>
          <w:t xml:space="preserve"> and </w:t>
        </w:r>
      </w:ins>
      <w:ins w:id="34" w:author="Achen, Aaron - NRCS, Lincoln, NE" w:date="2022-05-24T07:44:00Z">
        <w:r w:rsidR="00942741" w:rsidRPr="008D3DB5">
          <w:rPr>
            <w:rFonts w:ascii="Verdana" w:eastAsia="Verdana" w:hAnsi="Verdana" w:cs="Verdana"/>
            <w:color w:val="000000" w:themeColor="text1"/>
          </w:rPr>
          <w:t>“</w:t>
        </w:r>
      </w:ins>
      <w:r w:rsidRPr="008D3DB5">
        <w:rPr>
          <w:rFonts w:ascii="Verdana" w:eastAsia="Times New Roman" w:hAnsi="Verdana" w:cs="Times New Roman"/>
          <w:color w:val="000000" w:themeColor="text1"/>
        </w:rPr>
        <w:t>pedons</w:t>
      </w:r>
      <w:ins w:id="35" w:author="Achen, Aaron - NRCS, Lincoln, NE" w:date="2022-05-24T07:44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”</w:t>
        </w:r>
      </w:ins>
      <w:r w:rsidRPr="008D3DB5">
        <w:rPr>
          <w:rFonts w:ascii="Verdana" w:eastAsia="Times New Roman" w:hAnsi="Verdana" w:cs="Times New Roman"/>
          <w:color w:val="000000" w:themeColor="text1"/>
        </w:rPr>
        <w:t xml:space="preserve"> that have been analyzed</w:t>
      </w:r>
      <w:ins w:id="36" w:author="Kinney, Drew - NRCS, Lincoln, NE" w:date="2022-03-02T15:10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in the lab</w:t>
        </w:r>
      </w:ins>
      <w:r w:rsidRPr="008D3DB5">
        <w:rPr>
          <w:rFonts w:ascii="Verdana" w:eastAsia="Times New Roman" w:hAnsi="Verdana" w:cs="Times New Roman"/>
          <w:color w:val="000000" w:themeColor="text1"/>
        </w:rPr>
        <w:t xml:space="preserve">. A pedon is the smallest unit of soil containing all the soil horizons of a particular soil type. </w:t>
      </w:r>
      <w:ins w:id="37" w:author="Kinney, Drew - NRCS, Lincoln, NE" w:date="2022-03-18T20:52:00Z">
        <w:del w:id="38" w:author="Achen, Aaron - NRCS, Lincoln, NE" w:date="2022-05-24T07:45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>This soil l</w:delText>
          </w:r>
        </w:del>
      </w:ins>
      <w:ins w:id="39" w:author="Achen, Aaron - NRCS, Lincoln, NE" w:date="2022-05-24T07:45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L</w:t>
        </w:r>
      </w:ins>
      <w:ins w:id="40" w:author="Kinney, Drew - NRCS, Lincoln, NE" w:date="2022-03-18T20:52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aboratory data </w:t>
        </w:r>
      </w:ins>
      <w:ins w:id="41" w:author="Achen, Aaron - NRCS, Lincoln, NE" w:date="2022-05-24T07:45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 xml:space="preserve">is available </w:t>
        </w:r>
      </w:ins>
      <w:ins w:id="42" w:author="Kinney, Drew - NRCS, Lincoln, NE" w:date="2022-03-18T20:52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for over </w:t>
        </w:r>
      </w:ins>
      <w:ins w:id="43" w:author="Nemecek, Jason - NRCS - Fort Collins, CO" w:date="2022-06-07T12:56:00Z">
        <w:r w:rsidR="00C7455F">
          <w:rPr>
            <w:rFonts w:ascii="Verdana" w:eastAsia="Times New Roman" w:hAnsi="Verdana" w:cs="Times New Roman"/>
            <w:color w:val="000000" w:themeColor="text1"/>
          </w:rPr>
          <w:t>6</w:t>
        </w:r>
      </w:ins>
      <w:ins w:id="44" w:author="Kinney, Drew - NRCS, Lincoln, NE" w:date="2022-03-18T20:53:00Z">
        <w:del w:id="45" w:author="Nemecek, Jason - NRCS - Fort Collins, CO" w:date="2022-06-07T12:56:00Z">
          <w:r w:rsidRPr="008D3DB5" w:rsidDel="00C7455F">
            <w:rPr>
              <w:rFonts w:ascii="Verdana" w:eastAsia="Times New Roman" w:hAnsi="Verdana" w:cs="Times New Roman"/>
              <w:color w:val="000000" w:themeColor="text1"/>
            </w:rPr>
            <w:delText>5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0,000 pedons </w:t>
        </w:r>
      </w:ins>
      <w:ins w:id="46" w:author="Achen, Aaron - NRCS, Lincoln, NE" w:date="2022-05-24T07:47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 xml:space="preserve">and </w:t>
        </w:r>
      </w:ins>
      <w:ins w:id="47" w:author="Kinney, Drew - NRCS, Lincoln, NE" w:date="2022-03-18T20:54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is the result of </w:t>
        </w:r>
      </w:ins>
      <w:ins w:id="48" w:author="Kinney, Drew - NRCS, Lincoln, NE" w:date="2022-03-18T20:55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nearly 60 years of </w:t>
        </w:r>
        <w:del w:id="49" w:author="Achen, Aaron - NRCS, Lincoln, NE" w:date="2022-05-24T07:47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>sampling</w:delText>
          </w:r>
        </w:del>
      </w:ins>
      <w:ins w:id="50" w:author="Achen, Aaron - NRCS, Lincoln, NE" w:date="2022-05-24T07:47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field</w:t>
        </w:r>
      </w:ins>
      <w:ins w:id="51" w:author="Achen, Aaron - NRCS, Lincoln, NE" w:date="2022-05-24T13:48:00Z">
        <w:r w:rsidR="008B18D8">
          <w:rPr>
            <w:rFonts w:ascii="Verdana" w:eastAsia="Times New Roman" w:hAnsi="Verdana" w:cs="Times New Roman"/>
            <w:color w:val="000000" w:themeColor="text1"/>
          </w:rPr>
          <w:t>work</w:t>
        </w:r>
      </w:ins>
      <w:ins w:id="52" w:author="Achen, Aaron - NRCS, Lincoln, NE" w:date="2022-05-24T08:54:00Z">
        <w:r w:rsidR="008D3DB5" w:rsidRPr="008D3DB5">
          <w:rPr>
            <w:rFonts w:ascii="Verdana" w:eastAsia="Times New Roman" w:hAnsi="Verdana" w:cs="Times New Roman"/>
            <w:color w:val="000000" w:themeColor="text1"/>
          </w:rPr>
          <w:t xml:space="preserve"> and lab</w:t>
        </w:r>
      </w:ins>
      <w:ins w:id="53" w:author="Achen, Aaron - NRCS, Lincoln, NE" w:date="2022-05-24T13:48:00Z">
        <w:r w:rsidR="008B18D8">
          <w:rPr>
            <w:rFonts w:ascii="Verdana" w:eastAsia="Times New Roman" w:hAnsi="Verdana" w:cs="Times New Roman"/>
            <w:color w:val="000000" w:themeColor="text1"/>
          </w:rPr>
          <w:t>oratory a</w:t>
        </w:r>
      </w:ins>
      <w:ins w:id="54" w:author="Achen, Aaron - NRCS, Lincoln, NE" w:date="2022-05-24T13:49:00Z">
        <w:r w:rsidR="008B18D8">
          <w:rPr>
            <w:rFonts w:ascii="Verdana" w:eastAsia="Times New Roman" w:hAnsi="Verdana" w:cs="Times New Roman"/>
            <w:color w:val="000000" w:themeColor="text1"/>
          </w:rPr>
          <w:t xml:space="preserve">nalysis </w:t>
        </w:r>
      </w:ins>
      <w:ins w:id="55" w:author="Kinney, Drew - NRCS, Lincoln, NE" w:date="2022-03-18T20:55:00Z">
        <w:del w:id="56" w:author="Achen, Aaron - NRCS, Lincoln, NE" w:date="2022-05-24T13:48:00Z">
          <w:r w:rsidRPr="008D3DB5" w:rsidDel="008B18D8">
            <w:rPr>
              <w:rFonts w:ascii="Verdana" w:eastAsia="Times New Roman" w:hAnsi="Verdana" w:cs="Times New Roman"/>
              <w:color w:val="000000" w:themeColor="text1"/>
            </w:rPr>
            <w:delText xml:space="preserve"> </w:delText>
          </w:r>
        </w:del>
        <w:del w:id="57" w:author="Achen, Aaron - NRCS, Lincoln, NE" w:date="2022-05-24T07:47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 xml:space="preserve">for </w:delText>
          </w:r>
        </w:del>
      </w:ins>
      <w:ins w:id="58" w:author="Achen, Aaron - NRCS, Lincoln, NE" w:date="2022-05-24T07:47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 xml:space="preserve">by </w:t>
        </w:r>
      </w:ins>
      <w:ins w:id="59" w:author="Kinney, Drew - NRCS, Lincoln, NE" w:date="2022-03-18T20:55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the National Cooperative Soil Survey.  </w:t>
        </w:r>
      </w:ins>
      <w:ins w:id="60" w:author="Kinney, Drew - NRCS, Lincoln, NE" w:date="2022-03-18T20:59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Historically, </w:t>
        </w:r>
        <w:del w:id="61" w:author="Achen, Aaron - NRCS, Lincoln, NE" w:date="2022-05-24T07:47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 xml:space="preserve">this </w:delText>
          </w:r>
        </w:del>
      </w:ins>
      <w:ins w:id="62" w:author="Achen, Aaron - NRCS, Lincoln, NE" w:date="2022-05-24T07:47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 xml:space="preserve">such </w:t>
        </w:r>
      </w:ins>
      <w:ins w:id="63" w:author="Kinney, Drew - NRCS, Lincoln, NE" w:date="2022-03-18T20:59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laboratory information was aggregated into </w:t>
        </w:r>
        <w:del w:id="64" w:author="Achen, Aaron - NRCS, Lincoln, NE" w:date="2022-05-24T07:47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 xml:space="preserve">the </w:delText>
          </w:r>
        </w:del>
      </w:ins>
      <w:ins w:id="65" w:author="Achen, Aaron - NRCS, Lincoln, NE" w:date="2022-05-24T07:47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 xml:space="preserve">a </w:t>
        </w:r>
      </w:ins>
      <w:ins w:id="66" w:author="Kinney, Drew - NRCS, Lincoln, NE" w:date="2022-03-18T20:59:00Z">
        <w:r w:rsidRPr="008D3DB5">
          <w:rPr>
            <w:rFonts w:ascii="Verdana" w:eastAsia="Times New Roman" w:hAnsi="Verdana" w:cs="Times New Roman"/>
            <w:color w:val="000000" w:themeColor="text1"/>
          </w:rPr>
          <w:t>soil survey</w:t>
        </w:r>
      </w:ins>
      <w:ins w:id="67" w:author="Kinney, Drew - NRCS, Lincoln, NE" w:date="2022-03-18T21:00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</w:t>
        </w:r>
      </w:ins>
      <w:ins w:id="68" w:author="Achen, Aaron - NRCS, Lincoln, NE" w:date="2022-05-24T07:47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 xml:space="preserve">report </w:t>
        </w:r>
      </w:ins>
      <w:ins w:id="69" w:author="Kinney, Drew - NRCS, Lincoln, NE" w:date="2022-03-18T21:00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and </w:t>
        </w:r>
      </w:ins>
      <w:ins w:id="70" w:author="Achen, Aaron - NRCS, Lincoln, NE" w:date="2022-05-24T07:47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 xml:space="preserve">only </w:t>
        </w:r>
      </w:ins>
      <w:ins w:id="71" w:author="Kinney, Drew - NRCS, Lincoln, NE" w:date="2022-03-18T21:00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seen by </w:t>
        </w:r>
      </w:ins>
      <w:ins w:id="72" w:author="Achen, Aaron - NRCS, Lincoln, NE" w:date="2022-05-24T07:53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>a</w:t>
        </w:r>
      </w:ins>
      <w:ins w:id="73" w:author="Achen, Aaron - NRCS, Lincoln, NE" w:date="2022-05-24T07:54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 xml:space="preserve"> </w:t>
        </w:r>
      </w:ins>
      <w:ins w:id="74" w:author="Kinney, Drew - NRCS, Lincoln, NE" w:date="2022-03-18T21:00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relatively few </w:t>
        </w:r>
      </w:ins>
      <w:ins w:id="75" w:author="Achen, Aaron - NRCS, Lincoln, NE" w:date="2022-05-24T07:54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 xml:space="preserve">people, mostly </w:t>
        </w:r>
      </w:ins>
      <w:ins w:id="76" w:author="Kinney, Drew - NRCS, Lincoln, NE" w:date="2022-03-18T21:00:00Z">
        <w:r w:rsidRPr="008D3DB5">
          <w:rPr>
            <w:rFonts w:ascii="Verdana" w:eastAsia="Times New Roman" w:hAnsi="Verdana" w:cs="Times New Roman"/>
            <w:color w:val="000000" w:themeColor="text1"/>
          </w:rPr>
          <w:t>scient</w:t>
        </w:r>
      </w:ins>
      <w:ins w:id="77" w:author="Kinney, Drew - NRCS, Lincoln, NE" w:date="2022-03-18T21:14:00Z">
        <w:r w:rsidRPr="008D3DB5">
          <w:rPr>
            <w:rFonts w:ascii="Verdana" w:eastAsia="Times New Roman" w:hAnsi="Verdana" w:cs="Times New Roman"/>
            <w:color w:val="000000" w:themeColor="text1"/>
          </w:rPr>
          <w:t>ist</w:t>
        </w:r>
      </w:ins>
      <w:ins w:id="78" w:author="Kinney, Drew - NRCS, Lincoln, NE" w:date="2022-03-18T21:00:00Z">
        <w:r w:rsidRPr="008D3DB5">
          <w:rPr>
            <w:rFonts w:ascii="Verdana" w:eastAsia="Times New Roman" w:hAnsi="Verdana" w:cs="Times New Roman"/>
            <w:color w:val="000000" w:themeColor="text1"/>
          </w:rPr>
          <w:t>s</w:t>
        </w:r>
        <w:del w:id="79" w:author="Achen, Aaron - NRCS, Lincoln, NE" w:date="2022-05-24T07:53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 xml:space="preserve"> that developed the soil surveys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>.  Now</w:t>
        </w:r>
      </w:ins>
      <w:ins w:id="80" w:author="Achen, Aaron - NRCS, Lincoln, NE" w:date="2022-05-24T07:49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>,</w:t>
        </w:r>
      </w:ins>
      <w:ins w:id="81" w:author="Kinney, Drew - NRCS, Lincoln, NE" w:date="2022-03-18T21:00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this data is easily </w:t>
        </w:r>
        <w:del w:id="82" w:author="Achen, Aaron - NRCS, Lincoln, NE" w:date="2022-05-24T07:48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 xml:space="preserve">accessible </w:delText>
          </w:r>
        </w:del>
      </w:ins>
      <w:ins w:id="83" w:author="Achen, Aaron - NRCS, Lincoln, NE" w:date="2022-05-24T07:48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 xml:space="preserve">available </w:t>
        </w:r>
      </w:ins>
      <w:ins w:id="84" w:author="Kinney, Drew - NRCS, Lincoln, NE" w:date="2022-03-18T21:00:00Z">
        <w:r w:rsidRPr="008D3DB5">
          <w:rPr>
            <w:rFonts w:ascii="Verdana" w:eastAsia="Times New Roman" w:hAnsi="Verdana" w:cs="Times New Roman"/>
            <w:color w:val="000000" w:themeColor="text1"/>
          </w:rPr>
          <w:t>to everyone</w:t>
        </w:r>
      </w:ins>
      <w:ins w:id="85" w:author="Kinney, Drew - NRCS, Lincoln, NE" w:date="2022-03-18T21:01:00Z">
        <w:del w:id="86" w:author="Achen, Aaron - NRCS, Lincoln, NE" w:date="2022-05-24T07:48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 xml:space="preserve"> through the </w:delText>
          </w:r>
        </w:del>
      </w:ins>
      <w:ins w:id="87" w:author="Kinney, Drew - NRCS, Lincoln, NE" w:date="2022-03-18T21:02:00Z">
        <w:del w:id="88" w:author="Achen, Aaron - NRCS, Lincoln, NE" w:date="2022-05-24T07:48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>NCSS Soil Characterization site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.   </w:t>
        </w:r>
      </w:ins>
      <w:ins w:id="89" w:author="Kinney, Drew - NRCS, Lincoln, NE" w:date="2022-03-18T21:03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Farmers, </w:t>
        </w:r>
      </w:ins>
      <w:ins w:id="90" w:author="Achen, Aaron - NRCS, Lincoln, NE" w:date="2022-05-24T07:48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r</w:t>
        </w:r>
      </w:ins>
      <w:ins w:id="91" w:author="Kinney, Drew - NRCS, Lincoln, NE" w:date="2022-03-18T21:03:00Z">
        <w:del w:id="92" w:author="Achen, Aaron - NRCS, Lincoln, NE" w:date="2022-05-24T07:48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>R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>anc</w:t>
        </w:r>
      </w:ins>
      <w:ins w:id="93" w:author="Kinney, Drew - NRCS, Lincoln, NE" w:date="2022-03-18T21:05:00Z">
        <w:r w:rsidRPr="008D3DB5">
          <w:rPr>
            <w:rFonts w:ascii="Verdana" w:eastAsia="Times New Roman" w:hAnsi="Verdana" w:cs="Times New Roman"/>
            <w:color w:val="000000" w:themeColor="text1"/>
          </w:rPr>
          <w:t>h</w:t>
        </w:r>
      </w:ins>
      <w:ins w:id="94" w:author="Kinney, Drew - NRCS, Lincoln, NE" w:date="2022-03-18T21:03:00Z">
        <w:r w:rsidRPr="008D3DB5">
          <w:rPr>
            <w:rFonts w:ascii="Verdana" w:eastAsia="Times New Roman" w:hAnsi="Verdana" w:cs="Times New Roman"/>
            <w:color w:val="000000" w:themeColor="text1"/>
          </w:rPr>
          <w:t>ers</w:t>
        </w:r>
        <w:del w:id="95" w:author="Achen, Aaron - NRCS, Lincoln, NE" w:date="2022-05-24T07:48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>,</w:delText>
          </w:r>
        </w:del>
      </w:ins>
      <w:ins w:id="96" w:author="Achen, Aaron - NRCS, Lincoln, NE" w:date="2022-05-24T07:48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,</w:t>
        </w:r>
      </w:ins>
      <w:ins w:id="97" w:author="Kinney, Drew - NRCS, Lincoln, NE" w:date="2022-03-18T21:03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</w:t>
        </w:r>
      </w:ins>
      <w:ins w:id="98" w:author="Kinney, Drew - NRCS, Lincoln, NE" w:date="2022-03-18T21:02:00Z">
        <w:del w:id="99" w:author="Achen, Aaron - NRCS, Lincoln, NE" w:date="2022-05-24T07:48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>R</w:delText>
          </w:r>
        </w:del>
      </w:ins>
      <w:ins w:id="100" w:author="Achen, Aaron - NRCS, Lincoln, NE" w:date="2022-05-24T07:48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r</w:t>
        </w:r>
      </w:ins>
      <w:ins w:id="101" w:author="Kinney, Drew - NRCS, Lincoln, NE" w:date="2022-03-18T21:02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esearchers and </w:t>
        </w:r>
        <w:del w:id="102" w:author="Achen, Aaron - NRCS, Lincoln, NE" w:date="2022-05-24T07:48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>C</w:delText>
          </w:r>
        </w:del>
      </w:ins>
      <w:ins w:id="103" w:author="Achen, Aaron - NRCS, Lincoln, NE" w:date="2022-05-24T07:48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c</w:t>
        </w:r>
      </w:ins>
      <w:ins w:id="104" w:author="Kinney, Drew - NRCS, Lincoln, NE" w:date="2022-03-18T21:02:00Z">
        <w:r w:rsidRPr="008D3DB5">
          <w:rPr>
            <w:rFonts w:ascii="Verdana" w:eastAsia="Times New Roman" w:hAnsi="Verdana" w:cs="Times New Roman"/>
            <w:color w:val="000000" w:themeColor="text1"/>
          </w:rPr>
          <w:t>onservationists everywhere</w:t>
        </w:r>
      </w:ins>
      <w:ins w:id="105" w:author="Kinney, Drew - NRCS, Lincoln, NE" w:date="2022-03-18T21:03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can take advantage of this valuable resource to support</w:t>
        </w:r>
      </w:ins>
      <w:ins w:id="106" w:author="Kinney, Drew - NRCS, Lincoln, NE" w:date="2022-03-18T21:04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conservation, soil health, climate</w:t>
        </w:r>
      </w:ins>
      <w:ins w:id="107" w:author="Achen, Aaron - NRCS, Lincoln, NE" w:date="2022-05-24T07:48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-</w:t>
        </w:r>
      </w:ins>
      <w:ins w:id="108" w:author="Kinney, Drew - NRCS, Lincoln, NE" w:date="2022-03-18T21:04:00Z">
        <w:del w:id="109" w:author="Achen, Aaron - NRCS, Lincoln, NE" w:date="2022-05-24T07:48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 xml:space="preserve"> 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>change research, climate adaptation</w:t>
        </w:r>
        <w:del w:id="110" w:author="Achen, Aaron - NRCS, Lincoln, NE" w:date="2022-05-24T07:49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>,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and</w:t>
        </w:r>
      </w:ins>
      <w:ins w:id="111" w:author="Kinney, Drew - NRCS, Lincoln, NE" w:date="2022-03-18T21:05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climate</w:t>
        </w:r>
      </w:ins>
      <w:ins w:id="112" w:author="Achen, Aaron - NRCS, Lincoln, NE" w:date="2022-05-24T07:49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-</w:t>
        </w:r>
      </w:ins>
      <w:ins w:id="113" w:author="Kinney, Drew - NRCS, Lincoln, NE" w:date="2022-03-18T21:05:00Z">
        <w:del w:id="114" w:author="Achen, Aaron - NRCS, Lincoln, NE" w:date="2022-05-24T07:49:00Z">
          <w:r w:rsidRPr="008D3DB5" w:rsidDel="00942741">
            <w:rPr>
              <w:rFonts w:ascii="Verdana" w:eastAsia="Times New Roman" w:hAnsi="Verdana" w:cs="Times New Roman"/>
              <w:color w:val="000000" w:themeColor="text1"/>
            </w:rPr>
            <w:delText xml:space="preserve"> 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>smart ag</w:t>
        </w:r>
      </w:ins>
      <w:ins w:id="115" w:author="Achen, Aaron - NRCS, Lincoln, NE" w:date="2022-05-24T07:49:00Z">
        <w:r w:rsidR="00942741" w:rsidRPr="008D3DB5">
          <w:rPr>
            <w:rFonts w:ascii="Verdana" w:eastAsia="Times New Roman" w:hAnsi="Verdana" w:cs="Times New Roman"/>
            <w:color w:val="000000" w:themeColor="text1"/>
          </w:rPr>
          <w:t>riculture</w:t>
        </w:r>
      </w:ins>
      <w:ins w:id="116" w:author="Kinney, Drew - NRCS, Lincoln, NE" w:date="2022-03-18T21:05:00Z">
        <w:r w:rsidRPr="008D3DB5">
          <w:rPr>
            <w:rFonts w:ascii="Verdana" w:eastAsia="Times New Roman" w:hAnsi="Verdana" w:cs="Times New Roman"/>
            <w:color w:val="000000" w:themeColor="text1"/>
          </w:rPr>
          <w:t>.</w:t>
        </w:r>
        <w:del w:id="117" w:author="Achen, Aaron - NRCS, Lincoln, NE" w:date="2022-05-24T07:54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 xml:space="preserve">  </w:delText>
          </w:r>
        </w:del>
      </w:ins>
    </w:p>
    <w:p w14:paraId="1A640E20" w14:textId="23C3456B" w:rsidR="00262114" w:rsidRPr="008D3DB5" w:rsidRDefault="096D1602" w:rsidP="096D1602">
      <w:pPr>
        <w:shd w:val="clear" w:color="auto" w:fill="FFFFFF" w:themeFill="background1"/>
        <w:spacing w:before="120" w:after="480" w:line="336" w:lineRule="atLeast"/>
        <w:rPr>
          <w:ins w:id="118" w:author="Kinney, Drew - NRCS, Lincoln, NE" w:date="2022-03-18T20:52:00Z"/>
          <w:rFonts w:ascii="Verdana" w:eastAsia="Times New Roman" w:hAnsi="Verdana" w:cs="Times New Roman"/>
          <w:color w:val="000000" w:themeColor="text1"/>
        </w:rPr>
      </w:pPr>
      <w:ins w:id="119" w:author="Kinney, Drew - NRCS, Lincoln, NE" w:date="2022-03-18T21:06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The </w:t>
        </w:r>
        <w:del w:id="120" w:author="Achen, Aaron - NRCS, Lincoln, NE" w:date="2022-05-24T07:50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>new</w:delText>
          </w:r>
        </w:del>
      </w:ins>
      <w:ins w:id="121" w:author="Achen, Aaron - NRCS, Lincoln, NE" w:date="2022-05-24T07:50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>update</w:t>
        </w:r>
      </w:ins>
      <w:ins w:id="122" w:author="Kinney, Drew - NRCS, Lincoln, NE" w:date="2022-03-18T21:06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</w:t>
        </w:r>
        <w:del w:id="123" w:author="Achen, Aaron - NRCS, Lincoln, NE" w:date="2022-05-24T07:50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 xml:space="preserve">release will also 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>include</w:t>
        </w:r>
      </w:ins>
      <w:ins w:id="124" w:author="Achen, Aaron - NRCS, Lincoln, NE" w:date="2022-05-24T07:50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>s</w:t>
        </w:r>
      </w:ins>
      <w:ins w:id="125" w:author="Kinney, Drew - NRCS, Lincoln, NE" w:date="2022-03-18T21:06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one of the largest </w:t>
        </w:r>
      </w:ins>
      <w:ins w:id="126" w:author="Achen, Aaron - NRCS, Lincoln, NE" w:date="2022-05-24T07:50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 xml:space="preserve">libraries of </w:t>
        </w:r>
      </w:ins>
      <w:ins w:id="127" w:author="Kinney, Drew - NRCS, Lincoln, NE" w:date="2022-03-18T21:06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Mid-Infrared </w:t>
        </w:r>
      </w:ins>
      <w:ins w:id="128" w:author="Kinney, Drew - NRCS, Lincoln, NE" w:date="2022-03-18T21:10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(MIR) </w:t>
        </w:r>
      </w:ins>
      <w:ins w:id="129" w:author="Kinney, Drew - NRCS, Lincoln, NE" w:date="2022-03-18T21:06:00Z">
        <w:del w:id="130" w:author="Achen, Aaron - NRCS, Lincoln, NE" w:date="2022-05-24T07:50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>S</w:delText>
          </w:r>
        </w:del>
      </w:ins>
      <w:ins w:id="131" w:author="Achen, Aaron - NRCS, Lincoln, NE" w:date="2022-05-24T07:50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>s</w:t>
        </w:r>
      </w:ins>
      <w:ins w:id="132" w:author="Kinney, Drew - NRCS, Lincoln, NE" w:date="2022-03-18T21:06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pectral </w:t>
        </w:r>
      </w:ins>
      <w:ins w:id="133" w:author="Achen, Aaron - NRCS, Lincoln, NE" w:date="2022-05-24T07:50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 xml:space="preserve">data </w:t>
        </w:r>
      </w:ins>
      <w:ins w:id="134" w:author="Kinney, Drew - NRCS, Lincoln, NE" w:date="2022-03-18T21:06:00Z">
        <w:del w:id="135" w:author="Achen, Aaron - NRCS, Lincoln, NE" w:date="2022-05-24T07:50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 xml:space="preserve">libraries 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in the world.  </w:t>
        </w:r>
      </w:ins>
      <w:ins w:id="136" w:author="Achen, Aaron - NRCS, Lincoln, NE" w:date="2022-05-24T07:50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>Gathered</w:t>
        </w:r>
      </w:ins>
      <w:ins w:id="137" w:author="Achen, Aaron - NRCS, Lincoln, NE" w:date="2022-05-24T07:51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 xml:space="preserve"> by cutting-edge technology, </w:t>
        </w:r>
      </w:ins>
      <w:ins w:id="138" w:author="Kinney, Drew - NRCS, Lincoln, NE" w:date="2022-03-18T21:06:00Z">
        <w:del w:id="139" w:author="Achen, Aaron - NRCS, Lincoln, NE" w:date="2022-05-24T07:51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>T</w:delText>
          </w:r>
        </w:del>
      </w:ins>
      <w:ins w:id="140" w:author="Achen, Aaron - NRCS, Lincoln, NE" w:date="2022-05-24T07:51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>t</w:t>
        </w:r>
      </w:ins>
      <w:ins w:id="141" w:author="Kinney, Drew - NRCS, Lincoln, NE" w:date="2022-03-18T21:06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his data </w:t>
        </w:r>
      </w:ins>
      <w:ins w:id="142" w:author="Kinney, Drew - NRCS, Lincoln, NE" w:date="2022-03-18T21:07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will be </w:t>
        </w:r>
        <w:del w:id="143" w:author="Achen, Aaron - NRCS, Lincoln, NE" w:date="2022-05-24T07:51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 xml:space="preserve">a significant contribution </w:delText>
          </w:r>
        </w:del>
      </w:ins>
      <w:ins w:id="144" w:author="Achen, Aaron - NRCS, Lincoln, NE" w:date="2022-05-24T08:56:00Z">
        <w:r w:rsidR="008D3DB5" w:rsidRPr="008D3DB5">
          <w:rPr>
            <w:rFonts w:ascii="Verdana" w:eastAsia="Times New Roman" w:hAnsi="Verdana" w:cs="Times New Roman"/>
            <w:color w:val="000000" w:themeColor="text1"/>
          </w:rPr>
          <w:t>used by</w:t>
        </w:r>
      </w:ins>
      <w:ins w:id="145" w:author="Kinney, Drew - NRCS, Lincoln, NE" w:date="2022-03-18T21:07:00Z">
        <w:del w:id="146" w:author="Achen, Aaron - NRCS, Lincoln, NE" w:date="2022-05-24T08:56:00Z">
          <w:r w:rsidRPr="008D3DB5" w:rsidDel="008D3DB5">
            <w:rPr>
              <w:rFonts w:ascii="Verdana" w:eastAsia="Times New Roman" w:hAnsi="Verdana" w:cs="Times New Roman"/>
              <w:color w:val="000000" w:themeColor="text1"/>
            </w:rPr>
            <w:delText>to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climate</w:t>
        </w:r>
      </w:ins>
      <w:ins w:id="147" w:author="Achen, Aaron - NRCS, Lincoln, NE" w:date="2022-05-24T07:51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>-</w:t>
        </w:r>
      </w:ins>
      <w:ins w:id="148" w:author="Kinney, Drew - NRCS, Lincoln, NE" w:date="2022-03-18T21:07:00Z">
        <w:del w:id="149" w:author="Achen, Aaron - NRCS, Lincoln, NE" w:date="2022-05-24T07:51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 xml:space="preserve"> 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change </w:t>
        </w:r>
        <w:del w:id="150" w:author="Achen, Aaron - NRCS, Lincoln, NE" w:date="2022-05-24T07:51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 xml:space="preserve">modelers </w:delText>
          </w:r>
        </w:del>
      </w:ins>
      <w:ins w:id="151" w:author="Achen, Aaron - NRCS, Lincoln, NE" w:date="2022-05-24T07:51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 xml:space="preserve">scientists </w:t>
        </w:r>
      </w:ins>
      <w:ins w:id="152" w:author="Kinney, Drew - NRCS, Lincoln, NE" w:date="2022-03-18T21:07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and </w:t>
        </w:r>
      </w:ins>
      <w:ins w:id="153" w:author="Kinney, Drew - NRCS, Lincoln, NE" w:date="2022-03-18T21:08:00Z">
        <w:del w:id="154" w:author="Achen, Aaron - NRCS, Lincoln, NE" w:date="2022-05-24T07:51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 xml:space="preserve">for </w:delText>
          </w:r>
        </w:del>
      </w:ins>
      <w:ins w:id="155" w:author="Kinney, Drew - NRCS, Lincoln, NE" w:date="2022-03-18T21:07:00Z">
        <w:r w:rsidRPr="008D3DB5">
          <w:rPr>
            <w:rFonts w:ascii="Verdana" w:eastAsia="Times New Roman" w:hAnsi="Verdana" w:cs="Times New Roman"/>
            <w:color w:val="000000" w:themeColor="text1"/>
          </w:rPr>
          <w:t>researcher</w:t>
        </w:r>
      </w:ins>
      <w:ins w:id="156" w:author="Kinney, Drew - NRCS, Lincoln, NE" w:date="2022-03-18T21:08:00Z">
        <w:r w:rsidRPr="008D3DB5">
          <w:rPr>
            <w:rFonts w:ascii="Verdana" w:eastAsia="Times New Roman" w:hAnsi="Verdana" w:cs="Times New Roman"/>
            <w:color w:val="000000" w:themeColor="text1"/>
          </w:rPr>
          <w:t>s</w:t>
        </w:r>
      </w:ins>
      <w:ins w:id="157" w:author="Kinney, Drew - NRCS, Lincoln, NE" w:date="2022-03-18T21:07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 </w:t>
        </w:r>
        <w:del w:id="158" w:author="Achen, Aaron - NRCS, Lincoln, NE" w:date="2022-05-24T07:51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 xml:space="preserve">involved </w:delText>
          </w:r>
        </w:del>
      </w:ins>
      <w:ins w:id="159" w:author="Achen, Aaron - NRCS, Lincoln, NE" w:date="2022-05-24T07:51:00Z">
        <w:r w:rsidR="004A5B0A" w:rsidRPr="008D3DB5">
          <w:rPr>
            <w:rFonts w:ascii="Verdana" w:eastAsia="Times New Roman" w:hAnsi="Verdana" w:cs="Times New Roman"/>
            <w:color w:val="000000" w:themeColor="text1"/>
          </w:rPr>
          <w:t xml:space="preserve">studying </w:t>
        </w:r>
      </w:ins>
      <w:ins w:id="160" w:author="Kinney, Drew - NRCS, Lincoln, NE" w:date="2022-03-18T21:07:00Z">
        <w:del w:id="161" w:author="Achen, Aaron - NRCS, Lincoln, NE" w:date="2022-05-24T07:51:00Z">
          <w:r w:rsidRPr="008D3DB5" w:rsidDel="004A5B0A">
            <w:rPr>
              <w:rFonts w:ascii="Verdana" w:eastAsia="Times New Roman" w:hAnsi="Verdana" w:cs="Times New Roman"/>
              <w:color w:val="000000" w:themeColor="text1"/>
            </w:rPr>
            <w:delText xml:space="preserve">in </w:delText>
          </w:r>
        </w:del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carbon sequestration, </w:t>
        </w:r>
      </w:ins>
      <w:ins w:id="162" w:author="Kinney, Drew - NRCS, Lincoln, NE" w:date="2022-03-18T21:08:00Z">
        <w:r w:rsidRPr="008D3DB5">
          <w:rPr>
            <w:rFonts w:ascii="Verdana" w:eastAsia="Times New Roman" w:hAnsi="Verdana" w:cs="Times New Roman"/>
            <w:color w:val="000000" w:themeColor="text1"/>
          </w:rPr>
          <w:t>carbon credit programs and soil health.</w:t>
        </w:r>
      </w:ins>
    </w:p>
    <w:p w14:paraId="6E9BE5D7" w14:textId="70C84A9D" w:rsidR="00262114" w:rsidRPr="008D3DB5" w:rsidRDefault="004A5B0A" w:rsidP="7F108940">
      <w:pPr>
        <w:shd w:val="clear" w:color="auto" w:fill="FFFFFF" w:themeFill="background1"/>
        <w:spacing w:before="120" w:after="480" w:line="336" w:lineRule="atLeast"/>
        <w:rPr>
          <w:ins w:id="163" w:author="Achen, Aaron - NRCS, Lincoln, NE" w:date="2022-05-24T08:02:00Z"/>
          <w:rFonts w:ascii="Verdana" w:eastAsia="Times New Roman" w:hAnsi="Verdana" w:cs="Times New Roman"/>
          <w:color w:val="000000" w:themeColor="text1"/>
        </w:rPr>
      </w:pPr>
      <w:ins w:id="164" w:author="Achen, Aaron - NRCS, Lincoln, NE" w:date="2022-05-24T07:52:00Z">
        <w:r w:rsidRPr="008D3DB5">
          <w:rPr>
            <w:rFonts w:ascii="Verdana" w:eastAsia="Times New Roman" w:hAnsi="Verdana" w:cs="Times New Roman"/>
            <w:color w:val="000000" w:themeColor="text1"/>
          </w:rPr>
          <w:lastRenderedPageBreak/>
          <w:t xml:space="preserve">The map shows the location of individual pedons. </w:t>
        </w:r>
      </w:ins>
      <w:r w:rsidR="00262114" w:rsidRPr="008D3DB5">
        <w:rPr>
          <w:rFonts w:ascii="Verdana" w:eastAsia="Times New Roman" w:hAnsi="Verdana" w:cs="Times New Roman"/>
          <w:color w:val="000000" w:themeColor="text1"/>
        </w:rPr>
        <w:t xml:space="preserve">Clicking on </w:t>
      </w:r>
      <w:del w:id="165" w:author="Achen, Aaron - NRCS, Lincoln, NE" w:date="2022-05-24T07:52:00Z">
        <w:r w:rsidR="00262114" w:rsidRPr="008D3DB5" w:rsidDel="004A5B0A">
          <w:rPr>
            <w:rFonts w:ascii="Verdana" w:eastAsia="Times New Roman" w:hAnsi="Verdana" w:cs="Times New Roman"/>
            <w:color w:val="000000" w:themeColor="text1"/>
          </w:rPr>
          <w:delText xml:space="preserve">a pedon location in </w:delText>
        </w:r>
      </w:del>
      <w:r w:rsidR="00262114" w:rsidRPr="008D3DB5">
        <w:rPr>
          <w:rFonts w:ascii="Verdana" w:eastAsia="Times New Roman" w:hAnsi="Verdana" w:cs="Times New Roman"/>
          <w:color w:val="000000" w:themeColor="text1"/>
        </w:rPr>
        <w:t xml:space="preserve">the map enables </w:t>
      </w:r>
      <w:del w:id="166" w:author="Achen, Aaron - NRCS, Lincoln, NE" w:date="2022-05-24T07:52:00Z">
        <w:r w:rsidR="00262114" w:rsidRPr="008D3DB5" w:rsidDel="004A5B0A">
          <w:rPr>
            <w:rFonts w:ascii="Verdana" w:eastAsia="Times New Roman" w:hAnsi="Verdana" w:cs="Times New Roman"/>
            <w:color w:val="000000" w:themeColor="text1"/>
          </w:rPr>
          <w:delText xml:space="preserve">users </w:delText>
        </w:r>
      </w:del>
      <w:ins w:id="167" w:author="Achen, Aaron - NRCS, Lincoln, NE" w:date="2022-05-24T07:52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you </w:t>
        </w:r>
      </w:ins>
      <w:r w:rsidR="00262114" w:rsidRPr="008D3DB5">
        <w:rPr>
          <w:rFonts w:ascii="Verdana" w:eastAsia="Times New Roman" w:hAnsi="Verdana" w:cs="Times New Roman"/>
          <w:color w:val="000000" w:themeColor="text1"/>
        </w:rPr>
        <w:t xml:space="preserve">to access lab data about </w:t>
      </w:r>
      <w:del w:id="168" w:author="Achen, Aaron - NRCS, Lincoln, NE" w:date="2022-05-24T07:52:00Z">
        <w:r w:rsidR="00262114" w:rsidRPr="008D3DB5" w:rsidDel="004A5B0A">
          <w:rPr>
            <w:rFonts w:ascii="Verdana" w:eastAsia="Times New Roman" w:hAnsi="Verdana" w:cs="Times New Roman"/>
            <w:color w:val="000000" w:themeColor="text1"/>
          </w:rPr>
          <w:delText xml:space="preserve">that </w:delText>
        </w:r>
      </w:del>
      <w:ins w:id="169" w:author="Achen, Aaron - NRCS, Lincoln, NE" w:date="2022-05-24T07:52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a </w:t>
        </w:r>
      </w:ins>
      <w:r w:rsidR="00262114" w:rsidRPr="008D3DB5">
        <w:rPr>
          <w:rFonts w:ascii="Verdana" w:eastAsia="Times New Roman" w:hAnsi="Verdana" w:cs="Times New Roman"/>
          <w:color w:val="000000" w:themeColor="text1"/>
        </w:rPr>
        <w:t xml:space="preserve">pedon. </w:t>
      </w:r>
      <w:del w:id="170" w:author="Achen, Aaron - NRCS, Lincoln, NE" w:date="2022-05-24T07:55:00Z">
        <w:r w:rsidR="00262114" w:rsidRPr="008D3DB5" w:rsidDel="004A5B0A">
          <w:rPr>
            <w:rFonts w:ascii="Verdana" w:eastAsia="Times New Roman" w:hAnsi="Verdana" w:cs="Times New Roman"/>
            <w:color w:val="000000" w:themeColor="text1"/>
          </w:rPr>
          <w:delText xml:space="preserve">The map is also </w:delText>
        </w:r>
      </w:del>
      <w:ins w:id="171" w:author="Achen, Aaron - NRCS, Lincoln, NE" w:date="2022-05-24T07:55:00Z">
        <w:r w:rsidRPr="008D3DB5">
          <w:rPr>
            <w:rFonts w:ascii="Verdana" w:eastAsia="Times New Roman" w:hAnsi="Verdana" w:cs="Times New Roman"/>
            <w:color w:val="000000" w:themeColor="text1"/>
          </w:rPr>
          <w:t xml:space="preserve">Additional information about soil laboratory data is </w:t>
        </w:r>
      </w:ins>
      <w:r w:rsidR="00262114" w:rsidRPr="008D3DB5">
        <w:rPr>
          <w:rFonts w:ascii="Verdana" w:eastAsia="Times New Roman" w:hAnsi="Verdana" w:cs="Times New Roman"/>
          <w:color w:val="000000" w:themeColor="text1"/>
        </w:rPr>
        <w:t>available from the </w:t>
      </w:r>
      <w:r w:rsidR="000817E5" w:rsidRPr="00F07D4C">
        <w:rPr>
          <w:rFonts w:ascii="Verdana" w:hAnsi="Verdana"/>
        </w:rPr>
        <w:fldChar w:fldCharType="begin"/>
      </w:r>
      <w:r w:rsidR="000817E5" w:rsidRPr="008D3DB5">
        <w:rPr>
          <w:rFonts w:ascii="Verdana" w:hAnsi="Verdana"/>
          <w:rPrChange w:id="172" w:author="Achen, Aaron - NRCS, Lincoln, NE" w:date="2022-05-24T08:56:00Z">
            <w:rPr/>
          </w:rPrChange>
        </w:rPr>
        <w:instrText xml:space="preserve"> HYPERLINK "https://ncsslabdatamart.sc.egov.usda.gov/" \h </w:instrText>
      </w:r>
      <w:r w:rsidR="000817E5" w:rsidRPr="00F07D4C">
        <w:rPr>
          <w:rFonts w:ascii="Verdana" w:hAnsi="Verdana"/>
          <w:rPrChange w:id="173" w:author="Achen, Aaron - NRCS, Lincoln, NE" w:date="2022-05-24T08:56:00Z">
            <w:rPr>
              <w:rFonts w:ascii="Verdana" w:eastAsia="Times New Roman" w:hAnsi="Verdana" w:cs="Times New Roman"/>
              <w:color w:val="005782"/>
              <w:u w:val="single"/>
            </w:rPr>
          </w:rPrChange>
        </w:rPr>
        <w:fldChar w:fldCharType="separate"/>
      </w:r>
      <w:r w:rsidR="00262114" w:rsidRPr="008D3DB5">
        <w:rPr>
          <w:rFonts w:ascii="Verdana" w:eastAsia="Times New Roman" w:hAnsi="Verdana" w:cs="Times New Roman"/>
          <w:color w:val="005782"/>
          <w:u w:val="single"/>
        </w:rPr>
        <w:t>NCSS Soil Characterization Basic Query</w:t>
      </w:r>
      <w:r w:rsidR="000817E5" w:rsidRPr="00F07D4C">
        <w:rPr>
          <w:rFonts w:ascii="Verdana" w:eastAsia="Times New Roman" w:hAnsi="Verdana" w:cs="Times New Roman"/>
          <w:color w:val="005782"/>
          <w:u w:val="single"/>
        </w:rPr>
        <w:fldChar w:fldCharType="end"/>
      </w:r>
      <w:r w:rsidR="00262114" w:rsidRPr="008D3DB5">
        <w:rPr>
          <w:rFonts w:ascii="Verdana" w:eastAsia="Times New Roman" w:hAnsi="Verdana" w:cs="Times New Roman"/>
          <w:color w:val="000000" w:themeColor="text1"/>
        </w:rPr>
        <w:t> website</w:t>
      </w:r>
      <w:ins w:id="174" w:author="Achen, Aaron - NRCS, Lincoln, NE" w:date="2022-05-24T07:56:00Z">
        <w:r w:rsidRPr="008D3DB5">
          <w:rPr>
            <w:rFonts w:ascii="Verdana" w:eastAsia="Times New Roman" w:hAnsi="Verdana" w:cs="Times New Roman"/>
            <w:color w:val="000000" w:themeColor="text1"/>
          </w:rPr>
          <w:t>.</w:t>
        </w:r>
      </w:ins>
      <w:r w:rsidR="00262114" w:rsidRPr="008D3DB5">
        <w:rPr>
          <w:rFonts w:ascii="Verdana" w:eastAsia="Times New Roman" w:hAnsi="Verdana" w:cs="Times New Roman"/>
          <w:color w:val="000000" w:themeColor="text1"/>
        </w:rPr>
        <w:t xml:space="preserve"> </w:t>
      </w:r>
      <w:del w:id="175" w:author="Achen, Aaron - NRCS, Lincoln, NE" w:date="2022-05-24T07:56:00Z">
        <w:r w:rsidR="00262114" w:rsidRPr="008D3DB5" w:rsidDel="004A5B0A">
          <w:rPr>
            <w:rFonts w:ascii="Verdana" w:eastAsia="Times New Roman" w:hAnsi="Verdana" w:cs="Times New Roman"/>
            <w:color w:val="000000" w:themeColor="text1"/>
          </w:rPr>
          <w:delText>by clicking an icon at the bottom left of the page.</w:delText>
        </w:r>
      </w:del>
    </w:p>
    <w:p w14:paraId="4EE36437" w14:textId="676C7CEE" w:rsidR="00A34586" w:rsidRPr="008D3DB5" w:rsidRDefault="00A34586" w:rsidP="7F108940">
      <w:pPr>
        <w:shd w:val="clear" w:color="auto" w:fill="FFFFFF" w:themeFill="background1"/>
        <w:spacing w:before="120" w:after="480" w:line="336" w:lineRule="atLeast"/>
        <w:rPr>
          <w:rFonts w:ascii="Verdana" w:eastAsia="Times New Roman" w:hAnsi="Verdana" w:cs="Times New Roman"/>
          <w:color w:val="000000"/>
        </w:rPr>
      </w:pPr>
      <w:ins w:id="176" w:author="Achen, Aaron - NRCS, Lincoln, NE" w:date="2022-05-24T08:02:00Z">
        <w:r w:rsidRPr="008D3DB5">
          <w:rPr>
            <w:rFonts w:ascii="Verdana" w:eastAsia="Times New Roman" w:hAnsi="Verdana" w:cs="Times New Roman"/>
            <w:color w:val="000000" w:themeColor="text1"/>
          </w:rPr>
          <w:t>Quick facts:</w:t>
        </w:r>
      </w:ins>
    </w:p>
    <w:p w14:paraId="20EC8E41" w14:textId="0E390A04" w:rsidR="00B7096C" w:rsidRPr="008D3DB5" w:rsidRDefault="00A34586" w:rsidP="00B709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Verdana" w:eastAsia="Times New Roman" w:hAnsi="Verdana" w:cs="Helvetica"/>
          <w:color w:val="333333"/>
        </w:rPr>
      </w:pPr>
      <w:ins w:id="177" w:author="Achen, Aaron - NRCS, Lincoln, NE" w:date="2022-05-24T08:02:00Z">
        <w:r w:rsidRPr="008D3DB5">
          <w:rPr>
            <w:rFonts w:ascii="Verdana" w:eastAsia="Times New Roman" w:hAnsi="Verdana" w:cs="Helvetica"/>
            <w:color w:val="333333"/>
          </w:rPr>
          <w:t xml:space="preserve">The website of the </w:t>
        </w:r>
      </w:ins>
      <w:del w:id="178" w:author="Achen, Aaron - NRCS, Lincoln, NE" w:date="2022-05-24T08:02:00Z">
        <w:r w:rsidR="00B7096C" w:rsidRPr="008D3DB5" w:rsidDel="00A34586">
          <w:rPr>
            <w:rFonts w:ascii="Verdana" w:eastAsia="Times New Roman" w:hAnsi="Verdana" w:cs="Helvetica"/>
            <w:color w:val="333333"/>
          </w:rPr>
          <w:delText xml:space="preserve">Modernized </w:delText>
        </w:r>
      </w:del>
      <w:r w:rsidR="00B7096C" w:rsidRPr="008D3DB5">
        <w:rPr>
          <w:rFonts w:ascii="Verdana" w:eastAsia="Times New Roman" w:hAnsi="Verdana" w:cs="Helvetica"/>
          <w:color w:val="333333"/>
        </w:rPr>
        <w:t>K</w:t>
      </w:r>
      <w:ins w:id="179" w:author="Achen, Aaron - NRCS, Lincoln, NE" w:date="2022-05-24T08:02:00Z">
        <w:r w:rsidRPr="008D3DB5">
          <w:rPr>
            <w:rFonts w:ascii="Verdana" w:eastAsia="Times New Roman" w:hAnsi="Verdana" w:cs="Helvetica"/>
            <w:color w:val="333333"/>
          </w:rPr>
          <w:t xml:space="preserve">ellogg </w:t>
        </w:r>
      </w:ins>
      <w:r w:rsidR="00B7096C" w:rsidRPr="008D3DB5">
        <w:rPr>
          <w:rFonts w:ascii="Verdana" w:eastAsia="Times New Roman" w:hAnsi="Verdana" w:cs="Helvetica"/>
          <w:color w:val="333333"/>
        </w:rPr>
        <w:t>S</w:t>
      </w:r>
      <w:ins w:id="180" w:author="Achen, Aaron - NRCS, Lincoln, NE" w:date="2022-05-24T08:02:00Z">
        <w:r w:rsidRPr="008D3DB5">
          <w:rPr>
            <w:rFonts w:ascii="Verdana" w:eastAsia="Times New Roman" w:hAnsi="Verdana" w:cs="Helvetica"/>
            <w:color w:val="333333"/>
          </w:rPr>
          <w:t xml:space="preserve">oil </w:t>
        </w:r>
      </w:ins>
      <w:r w:rsidR="00B7096C" w:rsidRPr="008D3DB5">
        <w:rPr>
          <w:rFonts w:ascii="Verdana" w:eastAsia="Times New Roman" w:hAnsi="Verdana" w:cs="Helvetica"/>
          <w:color w:val="333333"/>
        </w:rPr>
        <w:t>S</w:t>
      </w:r>
      <w:ins w:id="181" w:author="Achen, Aaron - NRCS, Lincoln, NE" w:date="2022-05-24T08:02:00Z">
        <w:r w:rsidRPr="008D3DB5">
          <w:rPr>
            <w:rFonts w:ascii="Verdana" w:eastAsia="Times New Roman" w:hAnsi="Verdana" w:cs="Helvetica"/>
            <w:color w:val="333333"/>
          </w:rPr>
          <w:t xml:space="preserve">urvey </w:t>
        </w:r>
      </w:ins>
      <w:r w:rsidR="00B7096C" w:rsidRPr="008D3DB5">
        <w:rPr>
          <w:rFonts w:ascii="Verdana" w:eastAsia="Times New Roman" w:hAnsi="Verdana" w:cs="Helvetica"/>
          <w:color w:val="333333"/>
        </w:rPr>
        <w:t>L</w:t>
      </w:r>
      <w:del w:id="182" w:author="Achen, Aaron - NRCS, Lincoln, NE" w:date="2022-05-24T08:02:00Z">
        <w:r w:rsidR="00B7096C" w:rsidRPr="008D3DB5" w:rsidDel="00A34586">
          <w:rPr>
            <w:rFonts w:ascii="Verdana" w:eastAsia="Times New Roman" w:hAnsi="Verdana" w:cs="Helvetica"/>
            <w:color w:val="333333"/>
          </w:rPr>
          <w:delText xml:space="preserve"> la</w:delText>
        </w:r>
      </w:del>
      <w:ins w:id="183" w:author="Achen, Aaron - NRCS, Lincoln, NE" w:date="2022-05-24T08:02:00Z">
        <w:r w:rsidRPr="008D3DB5">
          <w:rPr>
            <w:rFonts w:ascii="Verdana" w:eastAsia="Times New Roman" w:hAnsi="Verdana" w:cs="Helvetica"/>
            <w:color w:val="333333"/>
          </w:rPr>
          <w:t>a</w:t>
        </w:r>
      </w:ins>
      <w:r w:rsidR="00B7096C" w:rsidRPr="008D3DB5">
        <w:rPr>
          <w:rFonts w:ascii="Verdana" w:eastAsia="Times New Roman" w:hAnsi="Verdana" w:cs="Helvetica"/>
          <w:color w:val="333333"/>
        </w:rPr>
        <w:t>b</w:t>
      </w:r>
      <w:ins w:id="184" w:author="Achen, Aaron - NRCS, Lincoln, NE" w:date="2022-05-24T08:02:00Z">
        <w:r w:rsidRPr="008D3DB5">
          <w:rPr>
            <w:rFonts w:ascii="Verdana" w:eastAsia="Times New Roman" w:hAnsi="Verdana" w:cs="Helvetica"/>
            <w:color w:val="333333"/>
          </w:rPr>
          <w:t>oratory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 </w:t>
      </w:r>
      <w:ins w:id="185" w:author="Achen, Aaron - NRCS, Lincoln, NE" w:date="2022-05-24T08:57:00Z">
        <w:r w:rsidR="008D3DB5">
          <w:rPr>
            <w:rFonts w:ascii="Verdana" w:eastAsia="Times New Roman" w:hAnsi="Verdana" w:cs="Helvetica"/>
            <w:color w:val="333333"/>
          </w:rPr>
          <w:t xml:space="preserve">(KSSL) </w:t>
        </w:r>
      </w:ins>
      <w:del w:id="186" w:author="Achen, Aaron - NRCS, Lincoln, NE" w:date="2022-05-24T08:03:00Z">
        <w:r w:rsidR="00B7096C" w:rsidRPr="008D3DB5" w:rsidDel="00A34586">
          <w:rPr>
            <w:rFonts w:ascii="Verdana" w:eastAsia="Times New Roman" w:hAnsi="Verdana" w:cs="Helvetica"/>
            <w:color w:val="333333"/>
          </w:rPr>
          <w:delText xml:space="preserve">data </w:delText>
        </w:r>
      </w:del>
      <w:ins w:id="187" w:author="Achen, Aaron - NRCS, Lincoln, NE" w:date="2022-05-24T08:03:00Z">
        <w:r w:rsidRPr="008D3DB5">
          <w:rPr>
            <w:rFonts w:ascii="Verdana" w:eastAsia="Times New Roman" w:hAnsi="Verdana" w:cs="Helvetica"/>
            <w:color w:val="333333"/>
          </w:rPr>
          <w:t xml:space="preserve">and the National Cooperative Soil Survey </w:t>
        </w:r>
      </w:ins>
      <w:ins w:id="188" w:author="Achen, Aaron - NRCS, Lincoln, NE" w:date="2022-05-24T08:57:00Z">
        <w:r w:rsidR="008D3DB5">
          <w:rPr>
            <w:rFonts w:ascii="Verdana" w:eastAsia="Times New Roman" w:hAnsi="Verdana" w:cs="Helvetica"/>
            <w:color w:val="333333"/>
          </w:rPr>
          <w:t xml:space="preserve">(NCSS) </w:t>
        </w:r>
      </w:ins>
      <w:del w:id="189" w:author="Achen, Aaron - NRCS, Lincoln, NE" w:date="2022-05-24T08:03:00Z">
        <w:r w:rsidR="00B7096C" w:rsidRPr="008D3DB5" w:rsidDel="00A34586">
          <w:rPr>
            <w:rFonts w:ascii="Verdana" w:eastAsia="Times New Roman" w:hAnsi="Verdana" w:cs="Helvetica"/>
            <w:color w:val="333333"/>
          </w:rPr>
          <w:delText xml:space="preserve">website </w:delText>
        </w:r>
      </w:del>
      <w:ins w:id="190" w:author="Achen, Aaron - NRCS, Lincoln, NE" w:date="2022-05-24T08:03:00Z">
        <w:r w:rsidRPr="008D3DB5">
          <w:rPr>
            <w:rFonts w:ascii="Verdana" w:eastAsia="Times New Roman" w:hAnsi="Verdana" w:cs="Helvetica"/>
            <w:color w:val="333333"/>
          </w:rPr>
          <w:t>has been m</w:t>
        </w:r>
      </w:ins>
      <w:ins w:id="191" w:author="Achen, Aaron - NRCS, Lincoln, NE" w:date="2022-05-24T08:02:00Z">
        <w:r w:rsidRPr="008D3DB5">
          <w:rPr>
            <w:rFonts w:ascii="Verdana" w:eastAsia="Times New Roman" w:hAnsi="Verdana" w:cs="Helvetica"/>
            <w:color w:val="333333"/>
          </w:rPr>
          <w:t>odernized</w:t>
        </w:r>
      </w:ins>
      <w:ins w:id="192" w:author="Achen, Aaron - NRCS, Lincoln, NE" w:date="2022-05-24T08:03:00Z">
        <w:r w:rsidRPr="008D3DB5">
          <w:rPr>
            <w:rFonts w:ascii="Verdana" w:eastAsia="Times New Roman" w:hAnsi="Verdana" w:cs="Helvetica"/>
            <w:color w:val="333333"/>
          </w:rPr>
          <w:t>.</w:t>
        </w:r>
      </w:ins>
      <w:ins w:id="193" w:author="Achen, Aaron - NRCS, Lincoln, NE" w:date="2022-05-24T08:02:00Z">
        <w:r w:rsidRPr="008D3DB5">
          <w:rPr>
            <w:rFonts w:ascii="Verdana" w:eastAsia="Times New Roman" w:hAnsi="Verdana" w:cs="Helvetica"/>
            <w:color w:val="333333"/>
          </w:rPr>
          <w:t xml:space="preserve"> </w:t>
        </w:r>
      </w:ins>
      <w:del w:id="194" w:author="Achen, Aaron - NRCS, Lincoln, NE" w:date="2022-05-24T08:03:00Z">
        <w:r w:rsidR="00B7096C" w:rsidRPr="008D3DB5" w:rsidDel="00A34586">
          <w:rPr>
            <w:rFonts w:ascii="Verdana" w:eastAsia="Times New Roman" w:hAnsi="Verdana" w:cs="Helvetica"/>
            <w:color w:val="333333"/>
          </w:rPr>
          <w:delText xml:space="preserve">to make the NCSS lab data mart web page </w:delText>
        </w:r>
      </w:del>
      <w:ins w:id="195" w:author="Achen, Aaron - NRCS, Lincoln, NE" w:date="2022-05-24T08:03:00Z">
        <w:r w:rsidRPr="008D3DB5">
          <w:rPr>
            <w:rFonts w:ascii="Verdana" w:eastAsia="Times New Roman" w:hAnsi="Verdana" w:cs="Helvetica"/>
            <w:color w:val="333333"/>
          </w:rPr>
          <w:t xml:space="preserve">It is now </w:t>
        </w:r>
      </w:ins>
      <w:r w:rsidR="00B7096C" w:rsidRPr="008D3DB5">
        <w:rPr>
          <w:rFonts w:ascii="Verdana" w:eastAsia="Times New Roman" w:hAnsi="Verdana" w:cs="Helvetica"/>
          <w:color w:val="333333"/>
        </w:rPr>
        <w:t>more intuitive</w:t>
      </w:r>
      <w:del w:id="196" w:author="Achen, Aaron - NRCS, Lincoln, NE" w:date="2022-05-24T08:03:00Z">
        <w:r w:rsidR="00B7096C" w:rsidRPr="008D3DB5" w:rsidDel="00A34586">
          <w:rPr>
            <w:rFonts w:ascii="Verdana" w:eastAsia="Times New Roman" w:hAnsi="Verdana" w:cs="Helvetica"/>
            <w:color w:val="333333"/>
          </w:rPr>
          <w:delText xml:space="preserve"> for the user</w:delText>
        </w:r>
      </w:del>
      <w:r w:rsidR="00B7096C" w:rsidRPr="008D3DB5">
        <w:rPr>
          <w:rFonts w:ascii="Verdana" w:eastAsia="Times New Roman" w:hAnsi="Verdana" w:cs="Helvetica"/>
          <w:color w:val="333333"/>
        </w:rPr>
        <w:t>, making it easier to navigate and find information.</w:t>
      </w:r>
    </w:p>
    <w:p w14:paraId="2E1A236A" w14:textId="72EACE3A" w:rsidR="00B7096C" w:rsidRPr="008D3DB5" w:rsidRDefault="00B7096C" w:rsidP="00B709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Verdana" w:eastAsia="Times New Roman" w:hAnsi="Verdana" w:cs="Helvetica"/>
          <w:color w:val="333333"/>
        </w:rPr>
      </w:pPr>
      <w:del w:id="197" w:author="Achen, Aaron - NRCS, Lincoln, NE" w:date="2022-05-24T08:04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Retained </w:delText>
        </w:r>
      </w:del>
      <w:ins w:id="198" w:author="Achen, Aaron - NRCS, Lincoln, NE" w:date="2022-05-24T08:04:00Z">
        <w:r w:rsidR="00A34586" w:rsidRPr="008D3DB5">
          <w:rPr>
            <w:rFonts w:ascii="Verdana" w:eastAsia="Times New Roman" w:hAnsi="Verdana" w:cs="Helvetica"/>
            <w:color w:val="333333"/>
          </w:rPr>
          <w:t xml:space="preserve">The </w:t>
        </w:r>
      </w:ins>
      <w:r w:rsidRPr="008D3DB5">
        <w:rPr>
          <w:rFonts w:ascii="Verdana" w:eastAsia="Times New Roman" w:hAnsi="Verdana" w:cs="Helvetica"/>
          <w:color w:val="333333"/>
        </w:rPr>
        <w:t xml:space="preserve">historical method for querying lab data </w:t>
      </w:r>
      <w:del w:id="199" w:author="Achen, Aaron - NRCS, Lincoln, NE" w:date="2022-05-24T08:04:00Z">
        <w:r w:rsidRPr="008D3DB5" w:rsidDel="00A34586">
          <w:rPr>
            <w:rFonts w:ascii="Verdana" w:eastAsia="Times New Roman" w:hAnsi="Verdana" w:cs="Helvetica"/>
            <w:color w:val="333333"/>
          </w:rPr>
          <w:delText>and accessing query results</w:delText>
        </w:r>
      </w:del>
      <w:ins w:id="200" w:author="Achen, Aaron - NRCS, Lincoln, NE" w:date="2022-05-24T08:04:00Z">
        <w:r w:rsidR="00A34586" w:rsidRPr="008D3DB5">
          <w:rPr>
            <w:rFonts w:ascii="Verdana" w:eastAsia="Times New Roman" w:hAnsi="Verdana" w:cs="Helvetica"/>
            <w:color w:val="333333"/>
          </w:rPr>
          <w:t>is still available</w:t>
        </w:r>
      </w:ins>
      <w:r w:rsidRPr="008D3DB5">
        <w:rPr>
          <w:rFonts w:ascii="Verdana" w:eastAsia="Times New Roman" w:hAnsi="Verdana" w:cs="Helvetica"/>
          <w:color w:val="333333"/>
        </w:rPr>
        <w:t>.</w:t>
      </w:r>
    </w:p>
    <w:p w14:paraId="3BCD5E25" w14:textId="080C8120" w:rsidR="00B7096C" w:rsidRPr="008D3DB5" w:rsidRDefault="00A34586" w:rsidP="00B709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Verdana" w:eastAsia="Times New Roman" w:hAnsi="Verdana" w:cs="Helvetica"/>
          <w:color w:val="333333"/>
        </w:rPr>
      </w:pPr>
      <w:ins w:id="201" w:author="Achen, Aaron - NRCS, Lincoln, NE" w:date="2022-05-24T08:04:00Z">
        <w:r w:rsidRPr="008D3DB5">
          <w:rPr>
            <w:rFonts w:ascii="Verdana" w:eastAsia="Times New Roman" w:hAnsi="Verdana" w:cs="Helvetica"/>
            <w:color w:val="333333"/>
          </w:rPr>
          <w:t xml:space="preserve">A new </w:t>
        </w:r>
      </w:ins>
      <w:del w:id="202" w:author="Achen, Aaron - NRCS, Lincoln, NE" w:date="2022-05-24T08:04:00Z">
        <w:r w:rsidR="00B7096C" w:rsidRPr="008D3DB5" w:rsidDel="00A34586">
          <w:rPr>
            <w:rFonts w:ascii="Verdana" w:eastAsia="Times New Roman" w:hAnsi="Verdana" w:cs="Helvetica"/>
            <w:color w:val="333333"/>
          </w:rPr>
          <w:delText xml:space="preserve">Implemented </w:delText>
        </w:r>
      </w:del>
      <w:r w:rsidR="00B7096C" w:rsidRPr="008D3DB5">
        <w:rPr>
          <w:rFonts w:ascii="Verdana" w:eastAsia="Times New Roman" w:hAnsi="Verdana" w:cs="Helvetica"/>
          <w:color w:val="333333"/>
        </w:rPr>
        <w:t xml:space="preserve">process </w:t>
      </w:r>
      <w:ins w:id="203" w:author="Achen, Aaron - NRCS, Lincoln, NE" w:date="2022-05-24T08:04:00Z">
        <w:r w:rsidRPr="008D3DB5">
          <w:rPr>
            <w:rFonts w:ascii="Verdana" w:eastAsia="Times New Roman" w:hAnsi="Verdana" w:cs="Helvetica"/>
            <w:color w:val="333333"/>
          </w:rPr>
          <w:t xml:space="preserve">has been implemented 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for updating </w:t>
      </w:r>
      <w:ins w:id="204" w:author="Achen, Aaron - NRCS, Lincoln, NE" w:date="2022-05-24T08:04:00Z">
        <w:r w:rsidRPr="008D3DB5">
          <w:rPr>
            <w:rFonts w:ascii="Verdana" w:eastAsia="Times New Roman" w:hAnsi="Verdana" w:cs="Helvetica"/>
            <w:color w:val="333333"/>
          </w:rPr>
          <w:t xml:space="preserve">the 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lab data on a </w:t>
      </w:r>
      <w:ins w:id="205" w:author="Achen, Aaron - NRCS, Lincoln, NE" w:date="2022-05-24T08:11:00Z">
        <w:r w:rsidR="00CF564D" w:rsidRPr="008D3DB5">
          <w:rPr>
            <w:rFonts w:ascii="Verdana" w:eastAsia="Times New Roman" w:hAnsi="Verdana" w:cs="Helvetica"/>
            <w:color w:val="333333"/>
          </w:rPr>
          <w:t xml:space="preserve">more </w:t>
        </w:r>
      </w:ins>
      <w:r w:rsidR="00B7096C" w:rsidRPr="008D3DB5">
        <w:rPr>
          <w:rFonts w:ascii="Verdana" w:eastAsia="Times New Roman" w:hAnsi="Verdana" w:cs="Helvetica"/>
          <w:color w:val="333333"/>
        </w:rPr>
        <w:t>regular basis.</w:t>
      </w:r>
    </w:p>
    <w:p w14:paraId="50A1739A" w14:textId="50260A16" w:rsidR="00B7096C" w:rsidRPr="008D3DB5" w:rsidRDefault="00B7096C" w:rsidP="7F10894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Verdana" w:eastAsia="Times New Roman" w:hAnsi="Verdana" w:cs="Helvetica"/>
          <w:color w:val="333333"/>
        </w:rPr>
      </w:pPr>
      <w:del w:id="206" w:author="Achen, Aaron - NRCS, Lincoln, NE" w:date="2022-05-24T08:05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Updated deliverable databases to include </w:delText>
        </w:r>
        <w:r w:rsidR="00801D2A" w:rsidRPr="008D3DB5" w:rsidDel="00A34586">
          <w:rPr>
            <w:rFonts w:ascii="Verdana" w:eastAsia="Times New Roman" w:hAnsi="Verdana" w:cs="Helvetica"/>
            <w:color w:val="333333"/>
          </w:rPr>
          <w:delText>o</w:delText>
        </w:r>
      </w:del>
      <w:ins w:id="207" w:author="Achen, Aaron - NRCS, Lincoln, NE" w:date="2022-05-24T08:05:00Z">
        <w:r w:rsidR="00A34586" w:rsidRPr="008D3DB5">
          <w:rPr>
            <w:rFonts w:ascii="Verdana" w:eastAsia="Times New Roman" w:hAnsi="Verdana" w:cs="Helvetica"/>
            <w:color w:val="333333"/>
          </w:rPr>
          <w:t>O</w:t>
        </w:r>
      </w:ins>
      <w:r w:rsidR="00801D2A" w:rsidRPr="008D3DB5">
        <w:rPr>
          <w:rFonts w:ascii="Verdana" w:eastAsia="Times New Roman" w:hAnsi="Verdana" w:cs="Helvetica"/>
          <w:color w:val="333333"/>
        </w:rPr>
        <w:t>pen-source</w:t>
      </w:r>
      <w:r w:rsidRPr="008D3DB5">
        <w:rPr>
          <w:rFonts w:ascii="Verdana" w:eastAsia="Times New Roman" w:hAnsi="Verdana" w:cs="Helvetica"/>
          <w:color w:val="333333"/>
        </w:rPr>
        <w:t xml:space="preserve"> databases and companion morphological data</w:t>
      </w:r>
      <w:ins w:id="208" w:author="Achen, Aaron - NRCS, Lincoln, NE" w:date="2022-05-24T08:05:00Z">
        <w:r w:rsidR="00A34586" w:rsidRPr="008D3DB5">
          <w:rPr>
            <w:rFonts w:ascii="Verdana" w:eastAsia="Times New Roman" w:hAnsi="Verdana" w:cs="Helvetica"/>
            <w:color w:val="333333"/>
          </w:rPr>
          <w:t xml:space="preserve"> are now available</w:t>
        </w:r>
      </w:ins>
      <w:r w:rsidRPr="008D3DB5">
        <w:rPr>
          <w:rFonts w:ascii="Verdana" w:eastAsia="Times New Roman" w:hAnsi="Verdana" w:cs="Helvetica"/>
          <w:color w:val="333333"/>
        </w:rPr>
        <w:t xml:space="preserve">. Nearly all </w:t>
      </w:r>
      <w:ins w:id="209" w:author="Achen, Aaron - NRCS, Lincoln, NE" w:date="2022-05-24T08:06:00Z">
        <w:r w:rsidR="00A34586" w:rsidRPr="008D3DB5">
          <w:rPr>
            <w:rFonts w:ascii="Verdana" w:eastAsia="Times New Roman" w:hAnsi="Verdana" w:cs="Helvetica"/>
            <w:color w:val="333333"/>
          </w:rPr>
          <w:t xml:space="preserve">the KSSL </w:t>
        </w:r>
      </w:ins>
      <w:r w:rsidRPr="008D3DB5">
        <w:rPr>
          <w:rFonts w:ascii="Verdana" w:eastAsia="Times New Roman" w:hAnsi="Verdana" w:cs="Helvetica"/>
          <w:color w:val="333333"/>
        </w:rPr>
        <w:t xml:space="preserve">data </w:t>
      </w:r>
      <w:del w:id="210" w:author="Achen, Aaron - NRCS, Lincoln, NE" w:date="2022-05-24T08:06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in the Kellogg Soil Survey Laboratory </w:delText>
        </w:r>
      </w:del>
      <w:r w:rsidRPr="008D3DB5">
        <w:rPr>
          <w:rFonts w:ascii="Verdana" w:eastAsia="Times New Roman" w:hAnsi="Verdana" w:cs="Helvetica"/>
          <w:color w:val="333333"/>
        </w:rPr>
        <w:t xml:space="preserve">and </w:t>
      </w:r>
      <w:del w:id="211" w:author="Achen, Aaron - NRCS, Lincoln, NE" w:date="2022-05-24T08:06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the </w:delText>
        </w:r>
      </w:del>
      <w:r w:rsidRPr="008D3DB5">
        <w:rPr>
          <w:rFonts w:ascii="Verdana" w:eastAsia="Times New Roman" w:hAnsi="Verdana" w:cs="Helvetica"/>
          <w:color w:val="333333"/>
        </w:rPr>
        <w:t xml:space="preserve">associated pedon data are available for download. </w:t>
      </w:r>
      <w:del w:id="212" w:author="Achen, Aaron - NRCS, Lincoln, NE" w:date="2022-05-24T08:06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Customers </w:delText>
        </w:r>
      </w:del>
      <w:ins w:id="213" w:author="Achen, Aaron - NRCS, Lincoln, NE" w:date="2022-05-24T08:06:00Z">
        <w:r w:rsidR="00A34586" w:rsidRPr="008D3DB5">
          <w:rPr>
            <w:rFonts w:ascii="Verdana" w:eastAsia="Times New Roman" w:hAnsi="Verdana" w:cs="Helvetica"/>
            <w:color w:val="333333"/>
          </w:rPr>
          <w:t xml:space="preserve">You </w:t>
        </w:r>
      </w:ins>
      <w:r w:rsidRPr="008D3DB5">
        <w:rPr>
          <w:rFonts w:ascii="Verdana" w:eastAsia="Times New Roman" w:hAnsi="Verdana" w:cs="Helvetica"/>
          <w:color w:val="333333"/>
        </w:rPr>
        <w:t xml:space="preserve">can download </w:t>
      </w:r>
      <w:ins w:id="214" w:author="Kinney, Drew - NRCS, Lincoln, NE" w:date="2022-03-02T15:14:00Z">
        <w:r w:rsidRPr="008D3DB5">
          <w:rPr>
            <w:rFonts w:ascii="Verdana" w:eastAsia="Times New Roman" w:hAnsi="Verdana" w:cs="Helvetica"/>
            <w:color w:val="333333"/>
          </w:rPr>
          <w:t xml:space="preserve">in several different </w:t>
        </w:r>
      </w:ins>
      <w:ins w:id="215" w:author="Kinney, Drew - NRCS, Lincoln, NE" w:date="2022-03-02T15:15:00Z">
        <w:r w:rsidRPr="008D3DB5">
          <w:rPr>
            <w:rFonts w:ascii="Verdana" w:eastAsia="Times New Roman" w:hAnsi="Verdana" w:cs="Helvetica"/>
            <w:color w:val="333333"/>
          </w:rPr>
          <w:t>database formats</w:t>
        </w:r>
        <w:del w:id="216" w:author="Achen, Aaron - NRCS, Lincoln, NE" w:date="2022-05-24T08:06:00Z">
          <w:r w:rsidRPr="008D3DB5" w:rsidDel="00A34586">
            <w:rPr>
              <w:rFonts w:ascii="Verdana" w:eastAsia="Times New Roman" w:hAnsi="Verdana" w:cs="Helvetica"/>
              <w:color w:val="333333"/>
            </w:rPr>
            <w:delText>;</w:delText>
          </w:r>
        </w:del>
      </w:ins>
      <w:ins w:id="217" w:author="Achen, Aaron - NRCS, Lincoln, NE" w:date="2022-05-24T08:06:00Z">
        <w:r w:rsidR="00A34586" w:rsidRPr="008D3DB5">
          <w:rPr>
            <w:rFonts w:ascii="Verdana" w:eastAsia="Times New Roman" w:hAnsi="Verdana" w:cs="Helvetica"/>
            <w:color w:val="333333"/>
          </w:rPr>
          <w:t>:</w:t>
        </w:r>
      </w:ins>
      <w:ins w:id="218" w:author="Kinney, Drew - NRCS, Lincoln, NE" w:date="2022-03-02T15:15:00Z">
        <w:r w:rsidRPr="008D3DB5">
          <w:rPr>
            <w:rFonts w:ascii="Verdana" w:eastAsia="Times New Roman" w:hAnsi="Verdana" w:cs="Helvetica"/>
            <w:color w:val="333333"/>
          </w:rPr>
          <w:t xml:space="preserve"> </w:t>
        </w:r>
      </w:ins>
      <w:r w:rsidRPr="008D3DB5">
        <w:rPr>
          <w:rFonts w:ascii="Verdana" w:eastAsia="Times New Roman" w:hAnsi="Verdana" w:cs="Helvetica"/>
          <w:color w:val="333333"/>
        </w:rPr>
        <w:t>SQLite, Access, GeoPackage</w:t>
      </w:r>
      <w:del w:id="219" w:author="Achen, Aaron - NRCS, Lincoln, NE" w:date="2022-05-24T08:06:00Z">
        <w:r w:rsidRPr="008D3DB5" w:rsidDel="00A34586">
          <w:rPr>
            <w:rFonts w:ascii="Verdana" w:eastAsia="Times New Roman" w:hAnsi="Verdana" w:cs="Helvetica"/>
            <w:color w:val="333333"/>
          </w:rPr>
          <w:delText>,</w:delText>
        </w:r>
      </w:del>
      <w:r w:rsidRPr="008D3DB5">
        <w:rPr>
          <w:rFonts w:ascii="Verdana" w:eastAsia="Times New Roman" w:hAnsi="Verdana" w:cs="Helvetica"/>
          <w:color w:val="333333"/>
        </w:rPr>
        <w:t xml:space="preserve"> and ESRI File Geodatabase</w:t>
      </w:r>
      <w:del w:id="220" w:author="Kinney, Drew - NRCS, Lincoln, NE" w:date="2022-03-02T15:15:00Z">
        <w:r w:rsidRPr="008D3DB5" w:rsidDel="00B7096C">
          <w:rPr>
            <w:rFonts w:ascii="Verdana" w:eastAsia="Times New Roman" w:hAnsi="Verdana" w:cs="Helvetica"/>
            <w:color w:val="333333"/>
          </w:rPr>
          <w:delText>s</w:delText>
        </w:r>
      </w:del>
      <w:r w:rsidRPr="008D3DB5">
        <w:rPr>
          <w:rFonts w:ascii="Verdana" w:eastAsia="Times New Roman" w:hAnsi="Verdana" w:cs="Helvetica"/>
          <w:color w:val="333333"/>
        </w:rPr>
        <w:t>.</w:t>
      </w:r>
    </w:p>
    <w:p w14:paraId="5CDCC3B2" w14:textId="3D41E5B7" w:rsidR="00B7096C" w:rsidRPr="008D3DB5" w:rsidRDefault="00B7096C" w:rsidP="00B709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Verdana" w:eastAsia="Times New Roman" w:hAnsi="Verdana" w:cs="Helvetica"/>
          <w:color w:val="333333"/>
        </w:rPr>
      </w:pPr>
      <w:del w:id="221" w:author="Achen, Aaron - NRCS, Lincoln, NE" w:date="2022-05-24T08:07:00Z">
        <w:r w:rsidRPr="008D3DB5" w:rsidDel="00A34586">
          <w:rPr>
            <w:rFonts w:ascii="Verdana" w:eastAsia="Times New Roman" w:hAnsi="Verdana" w:cs="Helvetica"/>
            <w:color w:val="333333"/>
          </w:rPr>
          <w:delText>U</w:delText>
        </w:r>
      </w:del>
      <w:ins w:id="222" w:author="Achen, Aaron - NRCS, Lincoln, NE" w:date="2022-05-24T08:07:00Z">
        <w:r w:rsidR="00A34586" w:rsidRPr="008D3DB5">
          <w:rPr>
            <w:rFonts w:ascii="Verdana" w:eastAsia="Times New Roman" w:hAnsi="Verdana" w:cs="Helvetica"/>
            <w:color w:val="333333"/>
          </w:rPr>
          <w:t>The u</w:t>
        </w:r>
      </w:ins>
      <w:r w:rsidRPr="008D3DB5">
        <w:rPr>
          <w:rFonts w:ascii="Verdana" w:eastAsia="Times New Roman" w:hAnsi="Verdana" w:cs="Helvetica"/>
          <w:color w:val="333333"/>
        </w:rPr>
        <w:t>pdate</w:t>
      </w:r>
      <w:del w:id="223" w:author="Achen, Aaron - NRCS, Lincoln, NE" w:date="2022-05-24T08:07:00Z">
        <w:r w:rsidRPr="008D3DB5" w:rsidDel="00A34586">
          <w:rPr>
            <w:rFonts w:ascii="Verdana" w:eastAsia="Times New Roman" w:hAnsi="Verdana" w:cs="Helvetica"/>
            <w:color w:val="333333"/>
          </w:rPr>
          <w:delText>d</w:delText>
        </w:r>
      </w:del>
      <w:r w:rsidRPr="008D3DB5">
        <w:rPr>
          <w:rFonts w:ascii="Verdana" w:eastAsia="Times New Roman" w:hAnsi="Verdana" w:cs="Helvetica"/>
          <w:color w:val="333333"/>
        </w:rPr>
        <w:t xml:space="preserve"> </w:t>
      </w:r>
      <w:del w:id="224" w:author="Achen, Aaron - NRCS, Lincoln, NE" w:date="2022-05-24T08:07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deliverable database so they utilize </w:delText>
        </w:r>
      </w:del>
      <w:ins w:id="225" w:author="Achen, Aaron - NRCS, Lincoln, NE" w:date="2022-05-24T08:07:00Z">
        <w:r w:rsidR="00A34586" w:rsidRPr="008D3DB5">
          <w:rPr>
            <w:rFonts w:ascii="Verdana" w:eastAsia="Times New Roman" w:hAnsi="Verdana" w:cs="Helvetica"/>
            <w:color w:val="333333"/>
          </w:rPr>
          <w:t xml:space="preserve">uses a </w:t>
        </w:r>
      </w:ins>
      <w:r w:rsidRPr="008D3DB5">
        <w:rPr>
          <w:rFonts w:ascii="Verdana" w:eastAsia="Times New Roman" w:hAnsi="Verdana" w:cs="Helvetica"/>
          <w:color w:val="333333"/>
        </w:rPr>
        <w:t>new</w:t>
      </w:r>
      <w:ins w:id="226" w:author="Achen, Aaron - NRCS, Lincoln, NE" w:date="2022-05-24T08:07:00Z">
        <w:r w:rsidR="00A34586" w:rsidRPr="008D3DB5">
          <w:rPr>
            <w:rFonts w:ascii="Verdana" w:eastAsia="Times New Roman" w:hAnsi="Verdana" w:cs="Helvetica"/>
            <w:color w:val="333333"/>
          </w:rPr>
          <w:t>,</w:t>
        </w:r>
      </w:ins>
      <w:r w:rsidRPr="008D3DB5">
        <w:rPr>
          <w:rFonts w:ascii="Verdana" w:eastAsia="Times New Roman" w:hAnsi="Verdana" w:cs="Helvetica"/>
          <w:color w:val="333333"/>
        </w:rPr>
        <w:t xml:space="preserve"> simplified</w:t>
      </w:r>
      <w:ins w:id="227" w:author="Achen, Aaron - NRCS, Lincoln, NE" w:date="2022-05-24T08:58:00Z">
        <w:r w:rsidR="008D3DB5">
          <w:rPr>
            <w:rFonts w:ascii="Verdana" w:eastAsia="Times New Roman" w:hAnsi="Verdana" w:cs="Helvetica"/>
            <w:color w:val="333333"/>
          </w:rPr>
          <w:t>,</w:t>
        </w:r>
      </w:ins>
      <w:r w:rsidRPr="008D3DB5">
        <w:rPr>
          <w:rFonts w:ascii="Verdana" w:eastAsia="Times New Roman" w:hAnsi="Verdana" w:cs="Helvetica"/>
          <w:color w:val="333333"/>
        </w:rPr>
        <w:t xml:space="preserve"> database model schema.</w:t>
      </w:r>
    </w:p>
    <w:p w14:paraId="1C4C5AF5" w14:textId="1DD22052" w:rsidR="00B7096C" w:rsidRPr="008D3DB5" w:rsidRDefault="00B7096C" w:rsidP="00B709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Verdana" w:eastAsia="Times New Roman" w:hAnsi="Verdana" w:cs="Helvetica"/>
          <w:color w:val="333333"/>
        </w:rPr>
      </w:pPr>
      <w:r w:rsidRPr="008D3DB5">
        <w:rPr>
          <w:rFonts w:ascii="Verdana" w:eastAsia="Times New Roman" w:hAnsi="Verdana" w:cs="Helvetica"/>
          <w:color w:val="333333"/>
        </w:rPr>
        <w:t xml:space="preserve">New </w:t>
      </w:r>
      <w:del w:id="228" w:author="Achen, Aaron - NRCS, Lincoln, NE" w:date="2022-05-24T08:08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lab </w:delText>
        </w:r>
      </w:del>
      <w:r w:rsidRPr="008D3DB5">
        <w:rPr>
          <w:rFonts w:ascii="Verdana" w:eastAsia="Times New Roman" w:hAnsi="Verdana" w:cs="Helvetica"/>
          <w:color w:val="333333"/>
        </w:rPr>
        <w:t xml:space="preserve">data </w:t>
      </w:r>
      <w:del w:id="229" w:author="Achen, Aaron - NRCS, Lincoln, NE" w:date="2022-05-24T08:08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model </w:delText>
        </w:r>
      </w:del>
      <w:r w:rsidRPr="008D3DB5">
        <w:rPr>
          <w:rFonts w:ascii="Verdana" w:eastAsia="Times New Roman" w:hAnsi="Verdana" w:cs="Helvetica"/>
          <w:color w:val="333333"/>
        </w:rPr>
        <w:t xml:space="preserve">tables and columns </w:t>
      </w:r>
      <w:ins w:id="230" w:author="Achen, Aaron - NRCS, Lincoln, NE" w:date="2022-05-24T08:07:00Z">
        <w:r w:rsidR="00A34586" w:rsidRPr="008D3DB5">
          <w:rPr>
            <w:rFonts w:ascii="Verdana" w:eastAsia="Times New Roman" w:hAnsi="Verdana" w:cs="Helvetica"/>
            <w:color w:val="333333"/>
          </w:rPr>
          <w:t xml:space="preserve">are </w:t>
        </w:r>
      </w:ins>
      <w:r w:rsidRPr="008D3DB5">
        <w:rPr>
          <w:rFonts w:ascii="Verdana" w:eastAsia="Times New Roman" w:hAnsi="Verdana" w:cs="Helvetica"/>
          <w:color w:val="333333"/>
        </w:rPr>
        <w:t>available.</w:t>
      </w:r>
    </w:p>
    <w:p w14:paraId="384A33EF" w14:textId="097EC9DA" w:rsidR="00B7096C" w:rsidRPr="008D3DB5" w:rsidRDefault="00B7096C" w:rsidP="00B709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Verdana" w:eastAsia="Times New Roman" w:hAnsi="Verdana" w:cs="Helvetica"/>
          <w:color w:val="333333"/>
        </w:rPr>
      </w:pPr>
      <w:r w:rsidRPr="008D3DB5">
        <w:rPr>
          <w:rFonts w:ascii="Verdana" w:eastAsia="Times New Roman" w:hAnsi="Verdana" w:cs="Helvetica"/>
          <w:color w:val="333333"/>
        </w:rPr>
        <w:t xml:space="preserve">Interactive metadata documentation </w:t>
      </w:r>
      <w:ins w:id="231" w:author="Achen, Aaron - NRCS, Lincoln, NE" w:date="2022-05-24T08:08:00Z">
        <w:r w:rsidR="00A34586" w:rsidRPr="008D3DB5">
          <w:rPr>
            <w:rFonts w:ascii="Verdana" w:eastAsia="Times New Roman" w:hAnsi="Verdana" w:cs="Helvetica"/>
            <w:color w:val="333333"/>
          </w:rPr>
          <w:t xml:space="preserve">is </w:t>
        </w:r>
      </w:ins>
      <w:r w:rsidRPr="008D3DB5">
        <w:rPr>
          <w:rFonts w:ascii="Verdana" w:eastAsia="Times New Roman" w:hAnsi="Verdana" w:cs="Helvetica"/>
          <w:color w:val="333333"/>
        </w:rPr>
        <w:t xml:space="preserve">available for </w:t>
      </w:r>
      <w:ins w:id="232" w:author="Achen, Aaron - NRCS, Lincoln, NE" w:date="2022-05-24T08:58:00Z">
        <w:r w:rsidR="008D3DB5">
          <w:rPr>
            <w:rFonts w:ascii="Verdana" w:eastAsia="Times New Roman" w:hAnsi="Verdana" w:cs="Helvetica"/>
            <w:color w:val="333333"/>
          </w:rPr>
          <w:t xml:space="preserve">the </w:t>
        </w:r>
      </w:ins>
      <w:r w:rsidRPr="008D3DB5">
        <w:rPr>
          <w:rFonts w:ascii="Verdana" w:eastAsia="Times New Roman" w:hAnsi="Verdana" w:cs="Helvetica"/>
          <w:color w:val="333333"/>
        </w:rPr>
        <w:t xml:space="preserve">new </w:t>
      </w:r>
      <w:del w:id="233" w:author="Achen, Aaron - NRCS, Lincoln, NE" w:date="2022-05-24T08:58:00Z">
        <w:r w:rsidRPr="008D3DB5" w:rsidDel="008D3DB5">
          <w:rPr>
            <w:rFonts w:ascii="Verdana" w:eastAsia="Times New Roman" w:hAnsi="Verdana" w:cs="Helvetica"/>
            <w:color w:val="333333"/>
          </w:rPr>
          <w:delText xml:space="preserve">lab </w:delText>
        </w:r>
      </w:del>
      <w:r w:rsidRPr="008D3DB5">
        <w:rPr>
          <w:rFonts w:ascii="Verdana" w:eastAsia="Times New Roman" w:hAnsi="Verdana" w:cs="Helvetica"/>
          <w:color w:val="333333"/>
        </w:rPr>
        <w:t>tables.</w:t>
      </w:r>
    </w:p>
    <w:p w14:paraId="11B723E1" w14:textId="18D73AE6" w:rsidR="00B7096C" w:rsidRPr="008D3DB5" w:rsidRDefault="00A34586" w:rsidP="00B709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Verdana" w:eastAsia="Times New Roman" w:hAnsi="Verdana" w:cs="Helvetica"/>
          <w:color w:val="333333"/>
        </w:rPr>
      </w:pPr>
      <w:ins w:id="234" w:author="Achen, Aaron - NRCS, Lincoln, NE" w:date="2022-05-24T08:08:00Z">
        <w:r w:rsidRPr="008D3DB5">
          <w:rPr>
            <w:rFonts w:ascii="Verdana" w:eastAsia="Times New Roman" w:hAnsi="Verdana" w:cs="Helvetica"/>
            <w:color w:val="333333"/>
          </w:rPr>
          <w:t xml:space="preserve">The previous </w:t>
        </w:r>
      </w:ins>
      <w:del w:id="235" w:author="Achen, Aaron - NRCS, Lincoln, NE" w:date="2022-05-24T08:08:00Z">
        <w:r w:rsidR="00B7096C" w:rsidRPr="008D3DB5" w:rsidDel="00A34586">
          <w:rPr>
            <w:rFonts w:ascii="Verdana" w:eastAsia="Times New Roman" w:hAnsi="Verdana" w:cs="Helvetica"/>
            <w:color w:val="333333"/>
          </w:rPr>
          <w:delText>Replaced ESRI W</w:delText>
        </w:r>
      </w:del>
      <w:ins w:id="236" w:author="Achen, Aaron - NRCS, Lincoln, NE" w:date="2022-05-24T08:08:00Z">
        <w:r w:rsidRPr="008D3DB5">
          <w:rPr>
            <w:rFonts w:ascii="Verdana" w:eastAsia="Times New Roman" w:hAnsi="Verdana" w:cs="Helvetica"/>
            <w:color w:val="333333"/>
          </w:rPr>
          <w:t>w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eb map </w:t>
      </w:r>
      <w:del w:id="237" w:author="Achen, Aaron - NRCS, Lincoln, NE" w:date="2022-05-24T08:08:00Z">
        <w:r w:rsidR="00B7096C" w:rsidRPr="008D3DB5" w:rsidDel="00A34586">
          <w:rPr>
            <w:rFonts w:ascii="Verdana" w:eastAsia="Times New Roman" w:hAnsi="Verdana" w:cs="Helvetica"/>
            <w:color w:val="333333"/>
          </w:rPr>
          <w:delText xml:space="preserve">with </w:delText>
        </w:r>
      </w:del>
      <w:ins w:id="238" w:author="Achen, Aaron - NRCS, Lincoln, NE" w:date="2022-05-24T08:08:00Z">
        <w:r w:rsidRPr="008D3DB5">
          <w:rPr>
            <w:rFonts w:ascii="Verdana" w:eastAsia="Times New Roman" w:hAnsi="Verdana" w:cs="Helvetica"/>
            <w:color w:val="333333"/>
          </w:rPr>
          <w:t xml:space="preserve">has been replaced with an </w:t>
        </w:r>
      </w:ins>
      <w:r w:rsidR="00801D2A" w:rsidRPr="008D3DB5">
        <w:rPr>
          <w:rFonts w:ascii="Verdana" w:eastAsia="Times New Roman" w:hAnsi="Verdana" w:cs="Helvetica"/>
          <w:color w:val="333333"/>
        </w:rPr>
        <w:t>open-source</w:t>
      </w:r>
      <w:ins w:id="239" w:author="Achen, Aaron - NRCS, Lincoln, NE" w:date="2022-05-24T08:08:00Z">
        <w:r w:rsidRPr="008D3DB5">
          <w:rPr>
            <w:rFonts w:ascii="Verdana" w:eastAsia="Times New Roman" w:hAnsi="Verdana" w:cs="Helvetica"/>
            <w:color w:val="333333"/>
          </w:rPr>
          <w:t>,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 leaflet map </w:t>
      </w:r>
      <w:del w:id="240" w:author="Achen, Aaron - NRCS, Lincoln, NE" w:date="2022-05-24T08:08:00Z">
        <w:r w:rsidR="00B7096C" w:rsidRPr="008D3DB5" w:rsidDel="00A34586">
          <w:rPr>
            <w:rFonts w:ascii="Verdana" w:eastAsia="Times New Roman" w:hAnsi="Verdana" w:cs="Helvetica"/>
            <w:color w:val="333333"/>
          </w:rPr>
          <w:delText xml:space="preserve">and </w:delText>
        </w:r>
      </w:del>
      <w:ins w:id="241" w:author="Achen, Aaron - NRCS, Lincoln, NE" w:date="2022-05-24T08:08:00Z">
        <w:r w:rsidRPr="008D3DB5">
          <w:rPr>
            <w:rFonts w:ascii="Verdana" w:eastAsia="Times New Roman" w:hAnsi="Verdana" w:cs="Helvetica"/>
            <w:color w:val="333333"/>
          </w:rPr>
          <w:t xml:space="preserve">that uses 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automated </w:t>
      </w:r>
      <w:del w:id="242" w:author="Achen, Aaron - NRCS, Lincoln, NE" w:date="2022-05-24T08:08:00Z">
        <w:r w:rsidR="00B7096C" w:rsidRPr="008D3DB5" w:rsidDel="00A34586">
          <w:rPr>
            <w:rFonts w:ascii="Verdana" w:eastAsia="Times New Roman" w:hAnsi="Verdana" w:cs="Helvetica"/>
            <w:color w:val="333333"/>
          </w:rPr>
          <w:delText xml:space="preserve">the </w:delText>
        </w:r>
      </w:del>
      <w:r w:rsidR="00B7096C" w:rsidRPr="008D3DB5">
        <w:rPr>
          <w:rFonts w:ascii="Verdana" w:eastAsia="Times New Roman" w:hAnsi="Verdana" w:cs="Helvetica"/>
          <w:color w:val="333333"/>
        </w:rPr>
        <w:t>data.</w:t>
      </w:r>
    </w:p>
    <w:p w14:paraId="39E8303A" w14:textId="52E167CF" w:rsidR="00B7096C" w:rsidRPr="008D3DB5" w:rsidRDefault="00B7096C" w:rsidP="00B709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Verdana" w:eastAsia="Times New Roman" w:hAnsi="Verdana" w:cs="Helvetica"/>
          <w:color w:val="333333"/>
        </w:rPr>
      </w:pPr>
      <w:del w:id="243" w:author="Achen, Aaron - NRCS, Lincoln, NE" w:date="2022-05-24T08:09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Enhanced </w:delText>
        </w:r>
      </w:del>
      <w:ins w:id="244" w:author="Achen, Aaron - NRCS, Lincoln, NE" w:date="2022-05-24T08:09:00Z">
        <w:r w:rsidR="00A34586" w:rsidRPr="008D3DB5">
          <w:rPr>
            <w:rFonts w:ascii="Verdana" w:eastAsia="Times New Roman" w:hAnsi="Verdana" w:cs="Helvetica"/>
            <w:color w:val="333333"/>
          </w:rPr>
          <w:t xml:space="preserve">The </w:t>
        </w:r>
      </w:ins>
      <w:r w:rsidRPr="008D3DB5">
        <w:rPr>
          <w:rFonts w:ascii="Verdana" w:eastAsia="Times New Roman" w:hAnsi="Verdana" w:cs="Helvetica"/>
          <w:color w:val="333333"/>
        </w:rPr>
        <w:t xml:space="preserve">map </w:t>
      </w:r>
      <w:del w:id="245" w:author="Achen, Aaron - NRCS, Lincoln, NE" w:date="2022-05-24T08:09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interface to </w:delText>
        </w:r>
      </w:del>
      <w:ins w:id="246" w:author="Achen, Aaron - NRCS, Lincoln, NE" w:date="2022-05-24T08:09:00Z">
        <w:r w:rsidR="00A34586" w:rsidRPr="008D3DB5">
          <w:rPr>
            <w:rFonts w:ascii="Verdana" w:eastAsia="Times New Roman" w:hAnsi="Verdana" w:cs="Helvetica"/>
            <w:color w:val="333333"/>
          </w:rPr>
          <w:t xml:space="preserve">now </w:t>
        </w:r>
      </w:ins>
      <w:r w:rsidRPr="008D3DB5">
        <w:rPr>
          <w:rFonts w:ascii="Verdana" w:eastAsia="Times New Roman" w:hAnsi="Verdana" w:cs="Helvetica"/>
          <w:color w:val="333333"/>
        </w:rPr>
        <w:t>allow</w:t>
      </w:r>
      <w:ins w:id="247" w:author="Achen, Aaron - NRCS, Lincoln, NE" w:date="2022-05-24T08:12:00Z">
        <w:r w:rsidR="00CF564D" w:rsidRPr="008D3DB5">
          <w:rPr>
            <w:rFonts w:ascii="Verdana" w:eastAsia="Times New Roman" w:hAnsi="Verdana" w:cs="Helvetica"/>
            <w:color w:val="333333"/>
          </w:rPr>
          <w:t>s</w:t>
        </w:r>
      </w:ins>
      <w:r w:rsidRPr="008D3DB5">
        <w:rPr>
          <w:rFonts w:ascii="Verdana" w:eastAsia="Times New Roman" w:hAnsi="Verdana" w:cs="Helvetica"/>
          <w:color w:val="333333"/>
        </w:rPr>
        <w:t xml:space="preserve"> </w:t>
      </w:r>
      <w:del w:id="248" w:author="Achen, Aaron - NRCS, Lincoln, NE" w:date="2022-05-24T08:09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users </w:delText>
        </w:r>
      </w:del>
      <w:ins w:id="249" w:author="Achen, Aaron - NRCS, Lincoln, NE" w:date="2022-05-24T08:09:00Z">
        <w:r w:rsidR="00A34586" w:rsidRPr="008D3DB5">
          <w:rPr>
            <w:rFonts w:ascii="Verdana" w:eastAsia="Times New Roman" w:hAnsi="Verdana" w:cs="Helvetica"/>
            <w:color w:val="333333"/>
          </w:rPr>
          <w:t xml:space="preserve">you </w:t>
        </w:r>
      </w:ins>
      <w:r w:rsidRPr="008D3DB5">
        <w:rPr>
          <w:rFonts w:ascii="Verdana" w:eastAsia="Times New Roman" w:hAnsi="Verdana" w:cs="Helvetica"/>
          <w:color w:val="333333"/>
        </w:rPr>
        <w:t xml:space="preserve">to </w:t>
      </w:r>
      <w:del w:id="250" w:author="Achen, Aaron - NRCS, Lincoln, NE" w:date="2022-05-24T08:09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create </w:delText>
        </w:r>
      </w:del>
      <w:ins w:id="251" w:author="Achen, Aaron - NRCS, Lincoln, NE" w:date="2022-05-24T08:09:00Z">
        <w:r w:rsidR="00A34586" w:rsidRPr="008D3DB5">
          <w:rPr>
            <w:rFonts w:ascii="Verdana" w:eastAsia="Times New Roman" w:hAnsi="Verdana" w:cs="Helvetica"/>
            <w:color w:val="333333"/>
          </w:rPr>
          <w:t xml:space="preserve">select </w:t>
        </w:r>
      </w:ins>
      <w:r w:rsidRPr="008D3DB5">
        <w:rPr>
          <w:rFonts w:ascii="Verdana" w:eastAsia="Times New Roman" w:hAnsi="Verdana" w:cs="Helvetica"/>
          <w:color w:val="333333"/>
        </w:rPr>
        <w:t xml:space="preserve">custom </w:t>
      </w:r>
      <w:del w:id="252" w:author="Achen, Aaron - NRCS, Lincoln, NE" w:date="2022-05-24T08:09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AOIs </w:delText>
        </w:r>
      </w:del>
      <w:ins w:id="253" w:author="Achen, Aaron - NRCS, Lincoln, NE" w:date="2022-05-24T08:09:00Z">
        <w:r w:rsidR="00A34586" w:rsidRPr="008D3DB5">
          <w:rPr>
            <w:rFonts w:ascii="Verdana" w:eastAsia="Times New Roman" w:hAnsi="Verdana" w:cs="Helvetica"/>
            <w:color w:val="333333"/>
          </w:rPr>
          <w:t xml:space="preserve">areas </w:t>
        </w:r>
      </w:ins>
      <w:r w:rsidRPr="008D3DB5">
        <w:rPr>
          <w:rFonts w:ascii="Verdana" w:eastAsia="Times New Roman" w:hAnsi="Verdana" w:cs="Helvetica"/>
          <w:color w:val="333333"/>
        </w:rPr>
        <w:t xml:space="preserve">and </w:t>
      </w:r>
      <w:ins w:id="254" w:author="Achen, Aaron - NRCS, Lincoln, NE" w:date="2022-05-24T08:09:00Z">
        <w:r w:rsidR="00A34586" w:rsidRPr="008D3DB5">
          <w:rPr>
            <w:rFonts w:ascii="Verdana" w:eastAsia="Times New Roman" w:hAnsi="Verdana" w:cs="Helvetica"/>
            <w:color w:val="333333"/>
          </w:rPr>
          <w:t xml:space="preserve">to </w:t>
        </w:r>
      </w:ins>
      <w:r w:rsidRPr="008D3DB5">
        <w:rPr>
          <w:rFonts w:ascii="Verdana" w:eastAsia="Times New Roman" w:hAnsi="Verdana" w:cs="Helvetica"/>
          <w:color w:val="333333"/>
        </w:rPr>
        <w:t xml:space="preserve">download </w:t>
      </w:r>
      <w:ins w:id="255" w:author="Achen, Aaron - NRCS, Lincoln, NE" w:date="2022-05-24T08:09:00Z">
        <w:r w:rsidR="00A34586" w:rsidRPr="008D3DB5">
          <w:rPr>
            <w:rFonts w:ascii="Verdana" w:eastAsia="Times New Roman" w:hAnsi="Verdana" w:cs="Helvetica"/>
            <w:color w:val="333333"/>
          </w:rPr>
          <w:t xml:space="preserve">the </w:t>
        </w:r>
      </w:ins>
      <w:r w:rsidRPr="008D3DB5">
        <w:rPr>
          <w:rFonts w:ascii="Verdana" w:eastAsia="Times New Roman" w:hAnsi="Verdana" w:cs="Helvetica"/>
          <w:color w:val="333333"/>
        </w:rPr>
        <w:t xml:space="preserve">data in </w:t>
      </w:r>
      <w:del w:id="256" w:author="Achen, Aaron - NRCS, Lincoln, NE" w:date="2022-05-24T08:09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the </w:delText>
        </w:r>
      </w:del>
      <w:ins w:id="257" w:author="Achen, Aaron - NRCS, Lincoln, NE" w:date="2022-05-24T08:09:00Z">
        <w:r w:rsidR="00A34586" w:rsidRPr="008D3DB5">
          <w:rPr>
            <w:rFonts w:ascii="Verdana" w:eastAsia="Times New Roman" w:hAnsi="Verdana" w:cs="Helvetica"/>
            <w:color w:val="333333"/>
          </w:rPr>
          <w:t xml:space="preserve">a </w:t>
        </w:r>
      </w:ins>
      <w:r w:rsidRPr="008D3DB5">
        <w:rPr>
          <w:rFonts w:ascii="Verdana" w:eastAsia="Times New Roman" w:hAnsi="Verdana" w:cs="Helvetica"/>
          <w:color w:val="333333"/>
        </w:rPr>
        <w:t xml:space="preserve">database format of </w:t>
      </w:r>
      <w:del w:id="258" w:author="Achen, Aaron - NRCS, Lincoln, NE" w:date="2022-05-24T08:09:00Z">
        <w:r w:rsidRPr="008D3DB5" w:rsidDel="00A34586">
          <w:rPr>
            <w:rFonts w:ascii="Verdana" w:eastAsia="Times New Roman" w:hAnsi="Verdana" w:cs="Helvetica"/>
            <w:color w:val="333333"/>
          </w:rPr>
          <w:delText xml:space="preserve">their </w:delText>
        </w:r>
      </w:del>
      <w:ins w:id="259" w:author="Achen, Aaron - NRCS, Lincoln, NE" w:date="2022-05-24T08:09:00Z">
        <w:r w:rsidR="00A34586" w:rsidRPr="008D3DB5">
          <w:rPr>
            <w:rFonts w:ascii="Verdana" w:eastAsia="Times New Roman" w:hAnsi="Verdana" w:cs="Helvetica"/>
            <w:color w:val="333333"/>
          </w:rPr>
          <w:t xml:space="preserve">your </w:t>
        </w:r>
      </w:ins>
      <w:r w:rsidRPr="008D3DB5">
        <w:rPr>
          <w:rFonts w:ascii="Verdana" w:eastAsia="Times New Roman" w:hAnsi="Verdana" w:cs="Helvetica"/>
          <w:color w:val="333333"/>
        </w:rPr>
        <w:t>choice.</w:t>
      </w:r>
    </w:p>
    <w:p w14:paraId="1B8EF179" w14:textId="0D97ED18" w:rsidR="00B7096C" w:rsidRPr="008D3DB5" w:rsidRDefault="00CF564D" w:rsidP="00B709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Verdana" w:eastAsia="Times New Roman" w:hAnsi="Verdana" w:cs="Helvetica"/>
          <w:color w:val="333333"/>
        </w:rPr>
      </w:pPr>
      <w:ins w:id="260" w:author="Achen, Aaron - NRCS, Lincoln, NE" w:date="2022-05-24T08:16:00Z">
        <w:r w:rsidRPr="008D3DB5">
          <w:rPr>
            <w:rFonts w:ascii="Verdana" w:eastAsia="Times New Roman" w:hAnsi="Verdana" w:cs="Helvetica"/>
            <w:color w:val="333333"/>
          </w:rPr>
          <w:t xml:space="preserve">For the benefit of developers and data scientists, the </w:t>
        </w:r>
      </w:ins>
      <w:del w:id="261" w:author="Achen, Aaron - NRCS, Lincoln, NE" w:date="2022-05-24T08:16:00Z">
        <w:r w:rsidR="00B7096C" w:rsidRPr="008D3DB5" w:rsidDel="00CF564D">
          <w:rPr>
            <w:rFonts w:ascii="Verdana" w:eastAsia="Times New Roman" w:hAnsi="Verdana" w:cs="Helvetica"/>
            <w:color w:val="333333"/>
          </w:rPr>
          <w:delText>L</w:delText>
        </w:r>
      </w:del>
      <w:ins w:id="262" w:author="Achen, Aaron - NRCS, Lincoln, NE" w:date="2022-05-24T08:16:00Z">
        <w:r w:rsidRPr="008D3DB5">
          <w:rPr>
            <w:rFonts w:ascii="Verdana" w:eastAsia="Times New Roman" w:hAnsi="Verdana" w:cs="Helvetica"/>
            <w:color w:val="333333"/>
          </w:rPr>
          <w:t>l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ab tables </w:t>
      </w:r>
      <w:ins w:id="263" w:author="Achen, Aaron - NRCS, Lincoln, NE" w:date="2022-05-24T08:16:00Z">
        <w:r w:rsidRPr="008D3DB5">
          <w:rPr>
            <w:rFonts w:ascii="Verdana" w:eastAsia="Times New Roman" w:hAnsi="Verdana" w:cs="Helvetica"/>
            <w:color w:val="333333"/>
          </w:rPr>
          <w:t xml:space="preserve">are 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also </w:t>
      </w:r>
      <w:del w:id="264" w:author="Achen, Aaron - NRCS, Lincoln, NE" w:date="2022-05-24T08:17:00Z">
        <w:r w:rsidR="00B7096C" w:rsidRPr="008D3DB5" w:rsidDel="00CF564D">
          <w:rPr>
            <w:rFonts w:ascii="Verdana" w:eastAsia="Times New Roman" w:hAnsi="Verdana" w:cs="Helvetica"/>
            <w:color w:val="333333"/>
          </w:rPr>
          <w:delText xml:space="preserve">assessable </w:delText>
        </w:r>
      </w:del>
      <w:ins w:id="265" w:author="Achen, Aaron - NRCS, Lincoln, NE" w:date="2022-05-24T08:17:00Z">
        <w:r w:rsidRPr="008D3DB5">
          <w:rPr>
            <w:rFonts w:ascii="Verdana" w:eastAsia="Times New Roman" w:hAnsi="Verdana" w:cs="Helvetica"/>
            <w:color w:val="333333"/>
          </w:rPr>
          <w:t xml:space="preserve">available 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through </w:t>
      </w:r>
      <w:del w:id="266" w:author="Achen, Aaron - NRCS, Lincoln, NE" w:date="2022-05-24T08:17:00Z">
        <w:r w:rsidR="00B7096C" w:rsidRPr="008D3DB5" w:rsidDel="00CF564D">
          <w:rPr>
            <w:rFonts w:ascii="Verdana" w:eastAsia="Times New Roman" w:hAnsi="Verdana" w:cs="Helvetica"/>
            <w:color w:val="333333"/>
          </w:rPr>
          <w:delText xml:space="preserve">Soil Data Access API. Developers and data scientist can access NCSS Characterization Data through </w:delText>
        </w:r>
      </w:del>
      <w:r w:rsidR="00B7096C" w:rsidRPr="008D3DB5">
        <w:rPr>
          <w:rFonts w:ascii="Verdana" w:eastAsia="Times New Roman" w:hAnsi="Verdana" w:cs="Helvetica"/>
          <w:color w:val="333333"/>
        </w:rPr>
        <w:t>the Soil Data Access (SDA) application and SDA web</w:t>
      </w:r>
      <w:ins w:id="267" w:author="Achen, Aaron - NRCS, Lincoln, NE" w:date="2022-05-24T08:59:00Z">
        <w:r w:rsidR="008D3DB5">
          <w:rPr>
            <w:rFonts w:ascii="Verdana" w:eastAsia="Times New Roman" w:hAnsi="Verdana" w:cs="Helvetica"/>
            <w:color w:val="333333"/>
          </w:rPr>
          <w:t xml:space="preserve"> 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services. </w:t>
      </w:r>
      <w:del w:id="268" w:author="Achen, Aaron - NRCS, Lincoln, NE" w:date="2022-05-24T08:17:00Z">
        <w:r w:rsidR="00B7096C" w:rsidRPr="008D3DB5" w:rsidDel="00CF564D">
          <w:rPr>
            <w:rFonts w:ascii="Verdana" w:eastAsia="Times New Roman" w:hAnsi="Verdana" w:cs="Helvetica"/>
            <w:color w:val="333333"/>
          </w:rPr>
          <w:delText>Use the SDA query page to submit c</w:delText>
        </w:r>
      </w:del>
      <w:ins w:id="269" w:author="Achen, Aaron - NRCS, Lincoln, NE" w:date="2022-05-24T08:17:00Z">
        <w:r w:rsidRPr="008D3DB5">
          <w:rPr>
            <w:rFonts w:ascii="Verdana" w:eastAsia="Times New Roman" w:hAnsi="Verdana" w:cs="Helvetica"/>
            <w:color w:val="333333"/>
          </w:rPr>
          <w:t>C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ustom SQL queries </w:t>
      </w:r>
      <w:ins w:id="270" w:author="Achen, Aaron - NRCS, Lincoln, NE" w:date="2022-05-24T08:17:00Z">
        <w:r w:rsidRPr="008D3DB5">
          <w:rPr>
            <w:rFonts w:ascii="Verdana" w:eastAsia="Times New Roman" w:hAnsi="Verdana" w:cs="Helvetica"/>
            <w:color w:val="333333"/>
          </w:rPr>
          <w:t xml:space="preserve">can be used </w:t>
        </w:r>
      </w:ins>
      <w:del w:id="271" w:author="Achen, Aaron - NRCS, Lincoln, NE" w:date="2022-05-24T08:18:00Z">
        <w:r w:rsidR="00B7096C" w:rsidRPr="008D3DB5" w:rsidDel="00CF564D">
          <w:rPr>
            <w:rFonts w:ascii="Verdana" w:eastAsia="Times New Roman" w:hAnsi="Verdana" w:cs="Helvetica"/>
            <w:color w:val="333333"/>
          </w:rPr>
          <w:delText xml:space="preserve">through the SDA application and </w:delText>
        </w:r>
      </w:del>
      <w:ins w:id="272" w:author="Achen, Aaron - NRCS, Lincoln, NE" w:date="2022-05-24T08:18:00Z">
        <w:r w:rsidRPr="008D3DB5">
          <w:rPr>
            <w:rFonts w:ascii="Verdana" w:eastAsia="Times New Roman" w:hAnsi="Verdana" w:cs="Helvetica"/>
            <w:color w:val="333333"/>
          </w:rPr>
          <w:t xml:space="preserve">to </w:t>
        </w:r>
      </w:ins>
      <w:r w:rsidR="00B7096C" w:rsidRPr="008D3DB5">
        <w:rPr>
          <w:rFonts w:ascii="Verdana" w:eastAsia="Times New Roman" w:hAnsi="Verdana" w:cs="Helvetica"/>
          <w:color w:val="333333"/>
        </w:rPr>
        <w:t>receive instant or e-mailed tabular results in x</w:t>
      </w:r>
      <w:del w:id="273" w:author="Achen, Aaron - NRCS, Lincoln, NE" w:date="2022-05-24T09:07:00Z">
        <w:r w:rsidR="00B7096C" w:rsidRPr="008D3DB5" w:rsidDel="00011F45">
          <w:rPr>
            <w:rFonts w:ascii="Verdana" w:eastAsia="Times New Roman" w:hAnsi="Verdana" w:cs="Helvetica"/>
            <w:color w:val="333333"/>
          </w:rPr>
          <w:delText>l</w:delText>
        </w:r>
      </w:del>
      <w:r w:rsidR="00B7096C" w:rsidRPr="008D3DB5">
        <w:rPr>
          <w:rFonts w:ascii="Verdana" w:eastAsia="Times New Roman" w:hAnsi="Verdana" w:cs="Helvetica"/>
          <w:color w:val="333333"/>
        </w:rPr>
        <w:t>m</w:t>
      </w:r>
      <w:ins w:id="274" w:author="Achen, Aaron - NRCS, Lincoln, NE" w:date="2022-05-24T09:07:00Z">
        <w:r w:rsidR="00011F45">
          <w:rPr>
            <w:rFonts w:ascii="Verdana" w:eastAsia="Times New Roman" w:hAnsi="Verdana" w:cs="Helvetica"/>
            <w:color w:val="333333"/>
          </w:rPr>
          <w:t>l</w:t>
        </w:r>
      </w:ins>
      <w:r w:rsidR="00B7096C" w:rsidRPr="008D3DB5">
        <w:rPr>
          <w:rFonts w:ascii="Verdana" w:eastAsia="Times New Roman" w:hAnsi="Verdana" w:cs="Helvetica"/>
          <w:color w:val="333333"/>
        </w:rPr>
        <w:t>, html, or text format. A suite of SDA web</w:t>
      </w:r>
      <w:ins w:id="275" w:author="Achen, Aaron - NRCS, Lincoln, NE" w:date="2022-05-24T08:59:00Z">
        <w:r w:rsidR="008D3DB5">
          <w:rPr>
            <w:rFonts w:ascii="Verdana" w:eastAsia="Times New Roman" w:hAnsi="Verdana" w:cs="Helvetica"/>
            <w:color w:val="333333"/>
          </w:rPr>
          <w:t xml:space="preserve"> 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services </w:t>
      </w:r>
      <w:proofErr w:type="gramStart"/>
      <w:r w:rsidR="00B7096C" w:rsidRPr="008D3DB5">
        <w:rPr>
          <w:rFonts w:ascii="Verdana" w:eastAsia="Times New Roman" w:hAnsi="Verdana" w:cs="Helvetica"/>
          <w:color w:val="333333"/>
        </w:rPr>
        <w:t>are</w:t>
      </w:r>
      <w:proofErr w:type="gramEnd"/>
      <w:r w:rsidR="00B7096C" w:rsidRPr="008D3DB5">
        <w:rPr>
          <w:rFonts w:ascii="Verdana" w:eastAsia="Times New Roman" w:hAnsi="Verdana" w:cs="Helvetica"/>
          <w:color w:val="333333"/>
        </w:rPr>
        <w:t xml:space="preserve"> available to meet a variety of customer needs. The pedon data associated with the NCSS </w:t>
      </w:r>
      <w:del w:id="276" w:author="Achen, Aaron - NRCS, Lincoln, NE" w:date="2022-05-24T09:03:00Z">
        <w:r w:rsidR="00B7096C" w:rsidRPr="008D3DB5" w:rsidDel="00011F45">
          <w:rPr>
            <w:rFonts w:ascii="Verdana" w:eastAsia="Times New Roman" w:hAnsi="Verdana" w:cs="Helvetica"/>
            <w:color w:val="333333"/>
          </w:rPr>
          <w:delText xml:space="preserve">Characterization </w:delText>
        </w:r>
      </w:del>
      <w:ins w:id="277" w:author="Achen, Aaron - NRCS, Lincoln, NE" w:date="2022-05-24T09:03:00Z">
        <w:r w:rsidR="00011F45">
          <w:rPr>
            <w:rFonts w:ascii="Verdana" w:eastAsia="Times New Roman" w:hAnsi="Verdana" w:cs="Helvetica"/>
            <w:color w:val="333333"/>
          </w:rPr>
          <w:t>c</w:t>
        </w:r>
        <w:r w:rsidR="00011F45" w:rsidRPr="008D3DB5">
          <w:rPr>
            <w:rFonts w:ascii="Verdana" w:eastAsia="Times New Roman" w:hAnsi="Verdana" w:cs="Helvetica"/>
            <w:color w:val="333333"/>
          </w:rPr>
          <w:t xml:space="preserve">haracterization </w:t>
        </w:r>
      </w:ins>
      <w:r w:rsidR="00B7096C" w:rsidRPr="008D3DB5">
        <w:rPr>
          <w:rFonts w:ascii="Verdana" w:eastAsia="Times New Roman" w:hAnsi="Verdana" w:cs="Helvetica"/>
          <w:color w:val="333333"/>
        </w:rPr>
        <w:t>data are not available through SDA.</w:t>
      </w:r>
    </w:p>
    <w:p w14:paraId="55D25E9C" w14:textId="43113A72" w:rsidR="00B7096C" w:rsidRPr="008D3DB5" w:rsidRDefault="00CF564D" w:rsidP="00B709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Verdana" w:eastAsia="Times New Roman" w:hAnsi="Verdana" w:cs="Helvetica"/>
          <w:color w:val="333333"/>
        </w:rPr>
      </w:pPr>
      <w:ins w:id="278" w:author="Achen, Aaron - NRCS, Lincoln, NE" w:date="2022-05-24T08:19:00Z">
        <w:r w:rsidRPr="008D3DB5">
          <w:rPr>
            <w:rFonts w:ascii="Verdana" w:eastAsia="Times New Roman" w:hAnsi="Verdana" w:cs="Helvetica"/>
            <w:color w:val="333333"/>
          </w:rPr>
          <w:t xml:space="preserve">The </w:t>
        </w:r>
      </w:ins>
      <w:r w:rsidR="00B7096C" w:rsidRPr="008D3DB5">
        <w:rPr>
          <w:rFonts w:ascii="Verdana" w:eastAsia="Times New Roman" w:hAnsi="Verdana" w:cs="Helvetica"/>
          <w:color w:val="333333"/>
        </w:rPr>
        <w:t xml:space="preserve">MIR data displayed on the map </w:t>
      </w:r>
      <w:del w:id="279" w:author="Achen, Aaron - NRCS, Lincoln, NE" w:date="2022-05-24T08:19:00Z">
        <w:r w:rsidR="00B7096C" w:rsidRPr="008D3DB5" w:rsidDel="00CF564D">
          <w:rPr>
            <w:rFonts w:ascii="Verdana" w:eastAsia="Times New Roman" w:hAnsi="Verdana" w:cs="Helvetica"/>
            <w:color w:val="333333"/>
          </w:rPr>
          <w:delText xml:space="preserve">and </w:delText>
        </w:r>
      </w:del>
      <w:ins w:id="280" w:author="Achen, Aaron - NRCS, Lincoln, NE" w:date="2022-05-24T13:51:00Z">
        <w:r w:rsidR="008B18D8">
          <w:rPr>
            <w:rFonts w:ascii="Verdana" w:eastAsia="Times New Roman" w:hAnsi="Verdana" w:cs="Helvetica"/>
            <w:color w:val="333333"/>
          </w:rPr>
          <w:t>are</w:t>
        </w:r>
      </w:ins>
      <w:ins w:id="281" w:author="Achen, Aaron - NRCS, Lincoln, NE" w:date="2022-05-24T08:19:00Z">
        <w:r w:rsidRPr="008D3DB5">
          <w:rPr>
            <w:rFonts w:ascii="Verdana" w:eastAsia="Times New Roman" w:hAnsi="Verdana" w:cs="Helvetica"/>
            <w:color w:val="333333"/>
          </w:rPr>
          <w:t xml:space="preserve"> </w:t>
        </w:r>
      </w:ins>
      <w:r w:rsidR="00B7096C" w:rsidRPr="008D3DB5">
        <w:rPr>
          <w:rFonts w:ascii="Verdana" w:eastAsia="Times New Roman" w:hAnsi="Verdana" w:cs="Helvetica"/>
          <w:color w:val="333333"/>
        </w:rPr>
        <w:t>available for download.</w:t>
      </w:r>
    </w:p>
    <w:p w14:paraId="125E082C" w14:textId="77777777" w:rsidR="00B7096C" w:rsidRPr="008D3DB5" w:rsidRDefault="00B7096C" w:rsidP="00262114">
      <w:pPr>
        <w:shd w:val="clear" w:color="auto" w:fill="FFFFFF"/>
        <w:spacing w:before="120" w:after="480" w:line="336" w:lineRule="atLeast"/>
        <w:rPr>
          <w:rFonts w:ascii="Verdana" w:eastAsia="Times New Roman" w:hAnsi="Verdana" w:cs="Times New Roman"/>
          <w:color w:val="000000"/>
        </w:rPr>
      </w:pPr>
    </w:p>
    <w:p w14:paraId="6DCD4DCE" w14:textId="75569202" w:rsidR="00262114" w:rsidRPr="008D3DB5" w:rsidRDefault="00262114" w:rsidP="54C58D40">
      <w:pPr>
        <w:shd w:val="clear" w:color="auto" w:fill="FFFFFF" w:themeFill="background1"/>
        <w:spacing w:before="120" w:after="480" w:line="336" w:lineRule="atLeast"/>
        <w:rPr>
          <w:rFonts w:ascii="Verdana" w:eastAsia="Times New Roman" w:hAnsi="Verdana" w:cs="Times New Roman"/>
          <w:color w:val="000000"/>
        </w:rPr>
      </w:pPr>
      <w:r w:rsidRPr="008D3DB5">
        <w:rPr>
          <w:rFonts w:ascii="Verdana" w:eastAsia="Times New Roman" w:hAnsi="Verdana" w:cs="Times New Roman"/>
          <w:color w:val="000000" w:themeColor="text1"/>
        </w:rPr>
        <w:lastRenderedPageBreak/>
        <w:t xml:space="preserve">“The updated </w:t>
      </w:r>
      <w:r w:rsidR="00082CBD" w:rsidRPr="008D3DB5">
        <w:rPr>
          <w:rFonts w:ascii="Verdana" w:eastAsia="Times New Roman" w:hAnsi="Verdana" w:cs="Times New Roman"/>
          <w:color w:val="000000" w:themeColor="text1"/>
        </w:rPr>
        <w:t xml:space="preserve">website and map </w:t>
      </w:r>
      <w:r w:rsidRPr="008D3DB5">
        <w:rPr>
          <w:rFonts w:ascii="Verdana" w:eastAsia="Times New Roman" w:hAnsi="Verdana" w:cs="Times New Roman"/>
          <w:color w:val="000000" w:themeColor="text1"/>
        </w:rPr>
        <w:t xml:space="preserve">give </w:t>
      </w:r>
      <w:del w:id="282" w:author="Achen, Aaron - NRCS, Lincoln, NE" w:date="2022-05-24T08:10:00Z">
        <w:r w:rsidRPr="008D3DB5" w:rsidDel="00A34586">
          <w:rPr>
            <w:rFonts w:ascii="Verdana" w:eastAsia="Times New Roman" w:hAnsi="Verdana" w:cs="Times New Roman"/>
            <w:color w:val="000000" w:themeColor="text1"/>
          </w:rPr>
          <w:delText xml:space="preserve">users </w:delText>
        </w:r>
      </w:del>
      <w:ins w:id="283" w:author="Achen, Aaron - NRCS, Lincoln, NE" w:date="2022-05-24T08:10:00Z">
        <w:r w:rsidR="00A34586" w:rsidRPr="008D3DB5">
          <w:rPr>
            <w:rFonts w:ascii="Verdana" w:eastAsia="Times New Roman" w:hAnsi="Verdana" w:cs="Times New Roman"/>
            <w:color w:val="000000" w:themeColor="text1"/>
          </w:rPr>
          <w:t xml:space="preserve">people </w:t>
        </w:r>
      </w:ins>
      <w:r w:rsidRPr="008D3DB5">
        <w:rPr>
          <w:rFonts w:ascii="Verdana" w:eastAsia="Times New Roman" w:hAnsi="Verdana" w:cs="Times New Roman"/>
          <w:color w:val="000000" w:themeColor="text1"/>
        </w:rPr>
        <w:t xml:space="preserve">nationwide a means to view data that can be used by educators, scientists, farmers, landowners, schools, soil judging teams, the general public and more,” said </w:t>
      </w:r>
      <w:r w:rsidR="00082CBD" w:rsidRPr="008D3DB5">
        <w:rPr>
          <w:rFonts w:ascii="Verdana" w:eastAsia="Times New Roman" w:hAnsi="Verdana" w:cs="Times New Roman"/>
          <w:color w:val="000000" w:themeColor="text1"/>
        </w:rPr>
        <w:t>[Name]</w:t>
      </w:r>
      <w:r w:rsidRPr="008D3DB5">
        <w:rPr>
          <w:rFonts w:ascii="Verdana" w:eastAsia="Times New Roman" w:hAnsi="Verdana" w:cs="Times New Roman"/>
          <w:color w:val="000000" w:themeColor="text1"/>
        </w:rPr>
        <w:t xml:space="preserve">, State Conservationist in </w:t>
      </w:r>
      <w:r w:rsidR="00082CBD" w:rsidRPr="008D3DB5">
        <w:rPr>
          <w:rFonts w:ascii="Verdana" w:eastAsia="Times New Roman" w:hAnsi="Verdana" w:cs="Times New Roman"/>
          <w:color w:val="000000" w:themeColor="text1"/>
        </w:rPr>
        <w:t>[state]</w:t>
      </w:r>
      <w:r w:rsidRPr="008D3DB5">
        <w:rPr>
          <w:rFonts w:ascii="Verdana" w:eastAsia="Times New Roman" w:hAnsi="Verdana" w:cs="Times New Roman"/>
          <w:color w:val="000000" w:themeColor="text1"/>
        </w:rPr>
        <w:t>.</w:t>
      </w:r>
    </w:p>
    <w:p w14:paraId="4FD91F33" w14:textId="31028F3A" w:rsidR="00082CBD" w:rsidRDefault="00082CBD" w:rsidP="00262114">
      <w:pPr>
        <w:shd w:val="clear" w:color="auto" w:fill="FFFFFF"/>
        <w:spacing w:before="120" w:after="480" w:line="336" w:lineRule="atLeast"/>
        <w:rPr>
          <w:ins w:id="284" w:author="Achen, Aaron - NRCS, Lincoln, NE" w:date="2022-05-24T13:56:00Z"/>
          <w:rFonts w:ascii="Verdana" w:eastAsia="Times New Roman" w:hAnsi="Verdana" w:cs="Times New Roman"/>
          <w:color w:val="000000"/>
        </w:rPr>
      </w:pPr>
      <w:r w:rsidRPr="008B18D8">
        <w:rPr>
          <w:rFonts w:ascii="Verdana" w:hAnsi="Verdana"/>
          <w:noProof/>
        </w:rPr>
        <w:drawing>
          <wp:inline distT="0" distB="0" distL="0" distR="0" wp14:anchorId="6A4B4D01" wp14:editId="09C1F404">
            <wp:extent cx="5943600" cy="2652395"/>
            <wp:effectExtent l="76200" t="76200" r="133350" b="128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D3DB5">
        <w:rPr>
          <w:rFonts w:ascii="Verdana" w:eastAsia="Times New Roman" w:hAnsi="Verdana" w:cs="Times New Roman"/>
          <w:color w:val="000000"/>
        </w:rPr>
        <w:t xml:space="preserve"> </w:t>
      </w:r>
    </w:p>
    <w:p w14:paraId="4A3D75F7" w14:textId="2E249521" w:rsidR="00EB46AA" w:rsidRPr="008D3DB5" w:rsidDel="00F41C26" w:rsidRDefault="00EB46AA" w:rsidP="00262114">
      <w:pPr>
        <w:shd w:val="clear" w:color="auto" w:fill="FFFFFF"/>
        <w:spacing w:before="120" w:after="480" w:line="336" w:lineRule="atLeast"/>
        <w:rPr>
          <w:del w:id="285" w:author="Achen, Aaron - NRCS, Lincoln, NE" w:date="2022-05-24T14:12:00Z"/>
          <w:rFonts w:ascii="Verdana" w:eastAsia="Times New Roman" w:hAnsi="Verdana" w:cs="Times New Roman"/>
          <w:color w:val="000000"/>
        </w:rPr>
      </w:pPr>
    </w:p>
    <w:p w14:paraId="0D9005CC" w14:textId="693B0F3D" w:rsidR="00110E1D" w:rsidRDefault="00082CBD" w:rsidP="54C58D40">
      <w:pPr>
        <w:shd w:val="clear" w:color="auto" w:fill="FFFFFF" w:themeFill="background1"/>
        <w:spacing w:before="120" w:after="480" w:line="336" w:lineRule="atLeast"/>
        <w:rPr>
          <w:ins w:id="286" w:author="Achen, Aaron - NRCS, Lincoln, NE" w:date="2022-05-24T13:58:00Z"/>
          <w:rFonts w:ascii="Verdana" w:eastAsia="Times New Roman" w:hAnsi="Verdana" w:cs="Times New Roman"/>
          <w:color w:val="000000"/>
        </w:rPr>
      </w:pPr>
      <w:r w:rsidRPr="008B18D8">
        <w:rPr>
          <w:rFonts w:ascii="Verdana" w:hAnsi="Verdana"/>
          <w:noProof/>
        </w:rPr>
        <w:drawing>
          <wp:inline distT="0" distB="0" distL="0" distR="0" wp14:anchorId="5DD308F1" wp14:editId="42DAE112">
            <wp:extent cx="5943600" cy="2757805"/>
            <wp:effectExtent l="76200" t="76200" r="133350" b="137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D3DB5">
        <w:rPr>
          <w:rFonts w:ascii="Verdana" w:eastAsia="Times New Roman" w:hAnsi="Verdana" w:cs="Times New Roman"/>
          <w:color w:val="000000"/>
        </w:rPr>
        <w:t xml:space="preserve"> </w:t>
      </w:r>
    </w:p>
    <w:p w14:paraId="782EDCD5" w14:textId="14BC0ECA" w:rsidR="00262114" w:rsidRPr="008D3DB5" w:rsidRDefault="00262114" w:rsidP="54C58D40">
      <w:pPr>
        <w:shd w:val="clear" w:color="auto" w:fill="FFFFFF" w:themeFill="background1"/>
        <w:spacing w:before="120" w:after="480" w:line="336" w:lineRule="atLeast"/>
        <w:rPr>
          <w:rFonts w:ascii="Verdana" w:eastAsia="Times New Roman" w:hAnsi="Verdana" w:cs="Times New Roman"/>
          <w:color w:val="000000"/>
        </w:rPr>
      </w:pPr>
      <w:r w:rsidRPr="008D3DB5">
        <w:rPr>
          <w:rFonts w:ascii="Verdana" w:eastAsia="Times New Roman" w:hAnsi="Verdana" w:cs="Times New Roman"/>
          <w:color w:val="000000"/>
        </w:rPr>
        <w:lastRenderedPageBreak/>
        <w:t xml:space="preserve">“The map lets you search for lab data by using filters or by exploring places you care about across the globe,” explained </w:t>
      </w:r>
      <w:r w:rsidR="00082CBD" w:rsidRPr="008D3DB5">
        <w:rPr>
          <w:rFonts w:ascii="Verdana" w:eastAsia="Times New Roman" w:hAnsi="Verdana" w:cs="Times New Roman"/>
          <w:color w:val="000000"/>
        </w:rPr>
        <w:t>[First Name] [Last Name], State</w:t>
      </w:r>
      <w:r w:rsidRPr="008D3DB5">
        <w:rPr>
          <w:rFonts w:ascii="Verdana" w:eastAsia="Times New Roman" w:hAnsi="Verdana" w:cs="Times New Roman"/>
          <w:color w:val="000000"/>
        </w:rPr>
        <w:t xml:space="preserve"> Soil Scientist in </w:t>
      </w:r>
      <w:r w:rsidR="00082CBD" w:rsidRPr="008D3DB5">
        <w:rPr>
          <w:rFonts w:ascii="Verdana" w:eastAsia="Times New Roman" w:hAnsi="Verdana" w:cs="Times New Roman"/>
          <w:color w:val="000000"/>
        </w:rPr>
        <w:t>[State].</w:t>
      </w:r>
      <w:r w:rsidRPr="008D3DB5">
        <w:rPr>
          <w:rFonts w:ascii="Verdana" w:eastAsia="Times New Roman" w:hAnsi="Verdana" w:cs="Times New Roman"/>
          <w:color w:val="000000"/>
        </w:rPr>
        <w:t xml:space="preserve"> </w:t>
      </w:r>
      <w:del w:id="287" w:author="Achen, Aaron - NRCS, Lincoln, NE" w:date="2022-05-24T08:10:00Z">
        <w:r w:rsidRPr="008D3DB5" w:rsidDel="00A34586">
          <w:rPr>
            <w:rFonts w:ascii="Verdana" w:eastAsia="Times New Roman" w:hAnsi="Verdana" w:cs="Times New Roman"/>
            <w:color w:val="000000"/>
          </w:rPr>
          <w:delText>Map users</w:delText>
        </w:r>
      </w:del>
      <w:ins w:id="288" w:author="Achen, Aaron - NRCS, Lincoln, NE" w:date="2022-05-24T08:10:00Z">
        <w:r w:rsidR="00A34586" w:rsidRPr="008D3DB5">
          <w:rPr>
            <w:rFonts w:ascii="Verdana" w:eastAsia="Times New Roman" w:hAnsi="Verdana" w:cs="Times New Roman"/>
            <w:color w:val="000000"/>
          </w:rPr>
          <w:t>You</w:t>
        </w:r>
      </w:ins>
      <w:r w:rsidRPr="008D3DB5">
        <w:rPr>
          <w:rFonts w:ascii="Verdana" w:eastAsia="Times New Roman" w:hAnsi="Verdana" w:cs="Times New Roman"/>
          <w:color w:val="000000"/>
        </w:rPr>
        <w:t xml:space="preserve"> can </w:t>
      </w:r>
      <w:del w:id="289" w:author="Achen, Aaron - NRCS, Lincoln, NE" w:date="2022-05-24T08:20:00Z">
        <w:r w:rsidRPr="008D3DB5" w:rsidDel="00CF564D">
          <w:rPr>
            <w:rFonts w:ascii="Verdana" w:eastAsia="Times New Roman" w:hAnsi="Verdana" w:cs="Times New Roman"/>
            <w:color w:val="000000"/>
          </w:rPr>
          <w:delText xml:space="preserve">query </w:delText>
        </w:r>
      </w:del>
      <w:ins w:id="290" w:author="Achen, Aaron - NRCS, Lincoln, NE" w:date="2022-05-24T08:20:00Z">
        <w:r w:rsidR="00CF564D" w:rsidRPr="008D3DB5">
          <w:rPr>
            <w:rFonts w:ascii="Verdana" w:eastAsia="Times New Roman" w:hAnsi="Verdana" w:cs="Times New Roman"/>
            <w:color w:val="000000"/>
          </w:rPr>
          <w:t xml:space="preserve">search </w:t>
        </w:r>
      </w:ins>
      <w:r w:rsidRPr="008D3DB5">
        <w:rPr>
          <w:rFonts w:ascii="Verdana" w:eastAsia="Times New Roman" w:hAnsi="Verdana" w:cs="Times New Roman"/>
          <w:color w:val="000000"/>
        </w:rPr>
        <w:t xml:space="preserve">by location </w:t>
      </w:r>
      <w:del w:id="291" w:author="Achen, Aaron - NRCS, Lincoln, NE" w:date="2022-05-24T08:20:00Z">
        <w:r w:rsidRPr="008D3DB5" w:rsidDel="00CF564D">
          <w:rPr>
            <w:rFonts w:ascii="Verdana" w:eastAsia="Times New Roman" w:hAnsi="Verdana" w:cs="Times New Roman"/>
            <w:color w:val="000000"/>
          </w:rPr>
          <w:delText xml:space="preserve">of interest </w:delText>
        </w:r>
      </w:del>
      <w:r w:rsidRPr="008D3DB5">
        <w:rPr>
          <w:rFonts w:ascii="Verdana" w:eastAsia="Times New Roman" w:hAnsi="Verdana" w:cs="Times New Roman"/>
          <w:color w:val="000000"/>
        </w:rPr>
        <w:t xml:space="preserve">and have soil data available at </w:t>
      </w:r>
      <w:del w:id="292" w:author="Achen, Aaron - NRCS, Lincoln, NE" w:date="2022-05-24T08:20:00Z">
        <w:r w:rsidRPr="008D3DB5" w:rsidDel="00CF564D">
          <w:rPr>
            <w:rFonts w:ascii="Verdana" w:eastAsia="Times New Roman" w:hAnsi="Verdana" w:cs="Times New Roman"/>
            <w:color w:val="000000"/>
          </w:rPr>
          <w:delText xml:space="preserve">their </w:delText>
        </w:r>
      </w:del>
      <w:ins w:id="293" w:author="Achen, Aaron - NRCS, Lincoln, NE" w:date="2022-05-24T08:20:00Z">
        <w:r w:rsidR="00CF564D" w:rsidRPr="008D3DB5">
          <w:rPr>
            <w:rFonts w:ascii="Verdana" w:eastAsia="Times New Roman" w:hAnsi="Verdana" w:cs="Times New Roman"/>
            <w:color w:val="000000"/>
          </w:rPr>
          <w:t xml:space="preserve">your </w:t>
        </w:r>
      </w:ins>
      <w:r w:rsidRPr="008D3DB5">
        <w:rPr>
          <w:rFonts w:ascii="Verdana" w:eastAsia="Times New Roman" w:hAnsi="Verdana" w:cs="Times New Roman"/>
          <w:color w:val="000000"/>
        </w:rPr>
        <w:t>fingertips.</w:t>
      </w:r>
    </w:p>
    <w:p w14:paraId="38DAC11A" w14:textId="30E55507" w:rsidR="00262114" w:rsidRPr="008D3DB5" w:rsidRDefault="00262114" w:rsidP="00262114">
      <w:pPr>
        <w:shd w:val="clear" w:color="auto" w:fill="FFFFFF"/>
        <w:spacing w:before="120" w:after="480" w:line="336" w:lineRule="atLeast"/>
        <w:rPr>
          <w:rFonts w:ascii="Verdana" w:eastAsia="Times New Roman" w:hAnsi="Verdana" w:cs="Times New Roman"/>
          <w:color w:val="000000"/>
        </w:rPr>
      </w:pPr>
      <w:r w:rsidRPr="008D3DB5">
        <w:rPr>
          <w:rFonts w:ascii="Verdana" w:eastAsia="Times New Roman" w:hAnsi="Verdana" w:cs="Times New Roman"/>
          <w:color w:val="000000"/>
        </w:rPr>
        <w:t xml:space="preserve">The updated tool can assist scientists in developing conservation models </w:t>
      </w:r>
      <w:del w:id="294" w:author="Achen, Aaron - NRCS, Lincoln, NE" w:date="2022-05-24T09:14:00Z">
        <w:r w:rsidRPr="008D3DB5" w:rsidDel="000817E5">
          <w:rPr>
            <w:rFonts w:ascii="Verdana" w:eastAsia="Times New Roman" w:hAnsi="Verdana" w:cs="Times New Roman"/>
            <w:color w:val="000000"/>
          </w:rPr>
          <w:delText xml:space="preserve">for </w:delText>
        </w:r>
      </w:del>
      <w:ins w:id="295" w:author="Achen, Aaron - NRCS, Lincoln, NE" w:date="2022-05-24T09:14:00Z">
        <w:r w:rsidR="000817E5">
          <w:rPr>
            <w:rFonts w:ascii="Verdana" w:eastAsia="Times New Roman" w:hAnsi="Verdana" w:cs="Times New Roman"/>
            <w:color w:val="000000"/>
          </w:rPr>
          <w:t>that</w:t>
        </w:r>
        <w:r w:rsidR="000817E5" w:rsidRPr="008D3DB5">
          <w:rPr>
            <w:rFonts w:ascii="Verdana" w:eastAsia="Times New Roman" w:hAnsi="Verdana" w:cs="Times New Roman"/>
            <w:color w:val="000000"/>
          </w:rPr>
          <w:t xml:space="preserve"> </w:t>
        </w:r>
      </w:ins>
      <w:r w:rsidRPr="008D3DB5">
        <w:rPr>
          <w:rFonts w:ascii="Verdana" w:eastAsia="Times New Roman" w:hAnsi="Verdana" w:cs="Times New Roman"/>
          <w:color w:val="000000"/>
        </w:rPr>
        <w:t>validat</w:t>
      </w:r>
      <w:ins w:id="296" w:author="Achen, Aaron - NRCS, Lincoln, NE" w:date="2022-05-24T09:14:00Z">
        <w:r w:rsidR="000817E5">
          <w:rPr>
            <w:rFonts w:ascii="Verdana" w:eastAsia="Times New Roman" w:hAnsi="Verdana" w:cs="Times New Roman"/>
            <w:color w:val="000000"/>
          </w:rPr>
          <w:t>e</w:t>
        </w:r>
      </w:ins>
      <w:del w:id="297" w:author="Achen, Aaron - NRCS, Lincoln, NE" w:date="2022-05-24T09:14:00Z">
        <w:r w:rsidRPr="008D3DB5" w:rsidDel="000817E5">
          <w:rPr>
            <w:rFonts w:ascii="Verdana" w:eastAsia="Times New Roman" w:hAnsi="Verdana" w:cs="Times New Roman"/>
            <w:color w:val="000000"/>
          </w:rPr>
          <w:delText>ing</w:delText>
        </w:r>
      </w:del>
      <w:r w:rsidRPr="008D3DB5">
        <w:rPr>
          <w:rFonts w:ascii="Verdana" w:eastAsia="Times New Roman" w:hAnsi="Verdana" w:cs="Times New Roman"/>
          <w:color w:val="000000"/>
        </w:rPr>
        <w:t xml:space="preserve"> outcomes of conservation practices. </w:t>
      </w:r>
      <w:del w:id="298" w:author="Achen, Aaron - NRCS, Lincoln, NE" w:date="2022-05-24T08:10:00Z">
        <w:r w:rsidRPr="008D3DB5" w:rsidDel="00A34586">
          <w:rPr>
            <w:rFonts w:ascii="Verdana" w:eastAsia="Times New Roman" w:hAnsi="Verdana" w:cs="Times New Roman"/>
            <w:color w:val="000000"/>
          </w:rPr>
          <w:delText xml:space="preserve">Users </w:delText>
        </w:r>
      </w:del>
      <w:ins w:id="299" w:author="Achen, Aaron - NRCS, Lincoln, NE" w:date="2022-05-24T08:10:00Z">
        <w:r w:rsidR="00A34586" w:rsidRPr="008D3DB5">
          <w:rPr>
            <w:rFonts w:ascii="Verdana" w:eastAsia="Times New Roman" w:hAnsi="Verdana" w:cs="Times New Roman"/>
            <w:color w:val="000000"/>
          </w:rPr>
          <w:t xml:space="preserve">You </w:t>
        </w:r>
      </w:ins>
      <w:r w:rsidRPr="008D3DB5">
        <w:rPr>
          <w:rFonts w:ascii="Verdana" w:eastAsia="Times New Roman" w:hAnsi="Verdana" w:cs="Times New Roman"/>
          <w:color w:val="000000"/>
        </w:rPr>
        <w:t>can pinpoint spots using location panels, full-screen maps and latitude and longitude. “Our new interactive map provides online access to our rapidly growing collection of lab data,” explained Skye Wills, National Leader for Soil Science Research.</w:t>
      </w:r>
    </w:p>
    <w:p w14:paraId="4DB6AA3A" w14:textId="1A14DAB4" w:rsidR="002308EC" w:rsidRPr="008D3DB5" w:rsidRDefault="00262114" w:rsidP="00262114">
      <w:pPr>
        <w:shd w:val="clear" w:color="auto" w:fill="FFFFFF"/>
        <w:spacing w:before="120" w:after="480" w:line="336" w:lineRule="atLeast"/>
        <w:rPr>
          <w:ins w:id="300" w:author="Achen, Aaron - NRCS, Lincoln, NE" w:date="2022-05-24T08:22:00Z"/>
          <w:rFonts w:ascii="Verdana" w:eastAsia="Times New Roman" w:hAnsi="Verdana" w:cs="Times New Roman"/>
          <w:color w:val="000000"/>
        </w:rPr>
      </w:pPr>
      <w:r w:rsidRPr="008D3DB5">
        <w:rPr>
          <w:rFonts w:ascii="Verdana" w:eastAsia="Times New Roman" w:hAnsi="Verdana" w:cs="Times New Roman"/>
          <w:color w:val="000000"/>
        </w:rPr>
        <w:t xml:space="preserve">Soil scientists, hydrogeologists, municipal water-utility </w:t>
      </w:r>
      <w:proofErr w:type="gramStart"/>
      <w:r w:rsidRPr="008D3DB5">
        <w:rPr>
          <w:rFonts w:ascii="Verdana" w:eastAsia="Times New Roman" w:hAnsi="Verdana" w:cs="Times New Roman"/>
          <w:color w:val="000000"/>
        </w:rPr>
        <w:t>operators</w:t>
      </w:r>
      <w:proofErr w:type="gramEnd"/>
      <w:r w:rsidRPr="008D3DB5">
        <w:rPr>
          <w:rFonts w:ascii="Verdana" w:eastAsia="Times New Roman" w:hAnsi="Verdana" w:cs="Times New Roman"/>
          <w:color w:val="000000"/>
        </w:rPr>
        <w:t xml:space="preserve"> and water-quality regulators use </w:t>
      </w:r>
      <w:del w:id="301" w:author="Achen, Aaron - NRCS, Lincoln, NE" w:date="2022-05-24T08:22:00Z">
        <w:r w:rsidRPr="008D3DB5" w:rsidDel="002308EC">
          <w:rPr>
            <w:rFonts w:ascii="Verdana" w:eastAsia="Times New Roman" w:hAnsi="Verdana" w:cs="Times New Roman"/>
            <w:color w:val="000000"/>
          </w:rPr>
          <w:delText xml:space="preserve">soils </w:delText>
        </w:r>
      </w:del>
      <w:r w:rsidRPr="008D3DB5">
        <w:rPr>
          <w:rFonts w:ascii="Verdana" w:eastAsia="Times New Roman" w:hAnsi="Verdana" w:cs="Times New Roman"/>
          <w:color w:val="000000"/>
        </w:rPr>
        <w:t>lab data to understand the subsurface. The data viewer includes over 50,000 individual soil samples from across the world</w:t>
      </w:r>
      <w:del w:id="302" w:author="Achen, Aaron - NRCS, Lincoln, NE" w:date="2022-05-24T09:15:00Z">
        <w:r w:rsidRPr="008D3DB5" w:rsidDel="000817E5">
          <w:rPr>
            <w:rFonts w:ascii="Verdana" w:eastAsia="Times New Roman" w:hAnsi="Verdana" w:cs="Times New Roman"/>
            <w:color w:val="000000"/>
          </w:rPr>
          <w:delText xml:space="preserve"> (see map for U.S. sites)</w:delText>
        </w:r>
      </w:del>
      <w:r w:rsidRPr="008D3DB5">
        <w:rPr>
          <w:rFonts w:ascii="Verdana" w:eastAsia="Times New Roman" w:hAnsi="Verdana" w:cs="Times New Roman"/>
          <w:color w:val="000000"/>
        </w:rPr>
        <w:t>. Soil</w:t>
      </w:r>
      <w:ins w:id="303" w:author="Achen, Aaron - NRCS, Lincoln, NE" w:date="2022-05-24T09:15:00Z">
        <w:r w:rsidR="000817E5">
          <w:rPr>
            <w:rFonts w:ascii="Verdana" w:eastAsia="Times New Roman" w:hAnsi="Verdana" w:cs="Times New Roman"/>
            <w:color w:val="000000"/>
          </w:rPr>
          <w:t>-</w:t>
        </w:r>
      </w:ins>
      <w:del w:id="304" w:author="Achen, Aaron - NRCS, Lincoln, NE" w:date="2022-05-24T09:15:00Z">
        <w:r w:rsidRPr="008D3DB5" w:rsidDel="000817E5">
          <w:rPr>
            <w:rFonts w:ascii="Verdana" w:eastAsia="Times New Roman" w:hAnsi="Verdana" w:cs="Times New Roman"/>
            <w:color w:val="000000"/>
          </w:rPr>
          <w:delText xml:space="preserve"> </w:delText>
        </w:r>
      </w:del>
      <w:r w:rsidRPr="008D3DB5">
        <w:rPr>
          <w:rFonts w:ascii="Verdana" w:eastAsia="Times New Roman" w:hAnsi="Verdana" w:cs="Times New Roman"/>
          <w:color w:val="000000"/>
        </w:rPr>
        <w:t>sample data can also be viewed in reports.</w:t>
      </w:r>
      <w:del w:id="305" w:author="Achen, Aaron - NRCS, Lincoln, NE" w:date="2022-05-24T09:15:00Z">
        <w:r w:rsidRPr="008D3DB5" w:rsidDel="000817E5">
          <w:rPr>
            <w:rFonts w:ascii="Verdana" w:eastAsia="Times New Roman" w:hAnsi="Verdana" w:cs="Times New Roman"/>
            <w:color w:val="000000"/>
          </w:rPr>
          <w:delText xml:space="preserve"> </w:delText>
        </w:r>
      </w:del>
    </w:p>
    <w:p w14:paraId="116ADAE3" w14:textId="36C89DE8" w:rsidR="00A23C8D" w:rsidRPr="008D3DB5" w:rsidRDefault="00A23C8D" w:rsidP="00A23C8D">
      <w:pPr>
        <w:shd w:val="clear" w:color="auto" w:fill="FFFFFF"/>
        <w:spacing w:before="120" w:after="480" w:line="336" w:lineRule="atLeast"/>
        <w:rPr>
          <w:ins w:id="306" w:author="Achen, Aaron - NRCS, Lincoln, NE" w:date="2022-05-24T08:25:00Z"/>
          <w:rFonts w:ascii="Verdana" w:eastAsia="Times New Roman" w:hAnsi="Verdana" w:cs="Times New Roman"/>
          <w:color w:val="000000"/>
        </w:rPr>
      </w:pPr>
      <w:ins w:id="307" w:author="Achen, Aaron - NRCS, Lincoln, NE" w:date="2022-05-24T08:25:00Z">
        <w:r w:rsidRPr="008D3DB5">
          <w:rPr>
            <w:rFonts w:ascii="Verdana" w:eastAsia="Times New Roman" w:hAnsi="Verdana" w:cs="Times New Roman"/>
            <w:color w:val="000000"/>
          </w:rPr>
          <w:t>The website lets you select different base maps</w:t>
        </w:r>
      </w:ins>
      <w:ins w:id="308" w:author="Achen, Aaron - NRCS, Lincoln, NE" w:date="2022-05-24T14:12:00Z">
        <w:r w:rsidR="00F41C26">
          <w:rPr>
            <w:rFonts w:ascii="Verdana" w:eastAsia="Times New Roman" w:hAnsi="Verdana" w:cs="Times New Roman"/>
            <w:color w:val="000000"/>
          </w:rPr>
          <w:t>;</w:t>
        </w:r>
      </w:ins>
      <w:ins w:id="309" w:author="Achen, Aaron - NRCS, Lincoln, NE" w:date="2022-05-24T08:25:00Z">
        <w:r w:rsidRPr="008D3DB5">
          <w:rPr>
            <w:rFonts w:ascii="Verdana" w:eastAsia="Times New Roman" w:hAnsi="Verdana" w:cs="Times New Roman"/>
            <w:color w:val="000000"/>
          </w:rPr>
          <w:t xml:space="preserve"> add </w:t>
        </w:r>
      </w:ins>
      <w:ins w:id="310" w:author="Achen, Aaron - NRCS, Lincoln, NE" w:date="2022-05-24T08:26:00Z">
        <w:r w:rsidRPr="008D3DB5">
          <w:rPr>
            <w:rFonts w:ascii="Verdana" w:eastAsia="Times New Roman" w:hAnsi="Verdana" w:cs="Times New Roman"/>
            <w:color w:val="000000"/>
          </w:rPr>
          <w:t xml:space="preserve">maps of </w:t>
        </w:r>
      </w:ins>
      <w:ins w:id="311" w:author="Achen, Aaron - NRCS, Lincoln, NE" w:date="2022-05-24T08:25:00Z">
        <w:r w:rsidRPr="008D3DB5">
          <w:rPr>
            <w:rFonts w:ascii="Verdana" w:eastAsia="Times New Roman" w:hAnsi="Verdana" w:cs="Times New Roman"/>
            <w:color w:val="000000"/>
          </w:rPr>
          <w:t>soil-color by depth</w:t>
        </w:r>
      </w:ins>
      <w:ins w:id="312" w:author="Achen, Aaron - NRCS, Lincoln, NE" w:date="2022-05-24T13:52:00Z">
        <w:r w:rsidR="008B18D8">
          <w:rPr>
            <w:rFonts w:ascii="Verdana" w:eastAsia="Times New Roman" w:hAnsi="Verdana" w:cs="Times New Roman"/>
            <w:color w:val="000000"/>
          </w:rPr>
          <w:t>;</w:t>
        </w:r>
      </w:ins>
      <w:ins w:id="313" w:author="Achen, Aaron - NRCS, Lincoln, NE" w:date="2022-05-24T08:25:00Z">
        <w:r w:rsidRPr="008D3DB5">
          <w:rPr>
            <w:rFonts w:ascii="Verdana" w:eastAsia="Times New Roman" w:hAnsi="Verdana" w:cs="Times New Roman"/>
            <w:color w:val="000000"/>
          </w:rPr>
          <w:t xml:space="preserve"> search by location, soil series or geographic location</w:t>
        </w:r>
      </w:ins>
      <w:ins w:id="314" w:author="Achen, Aaron - NRCS, Lincoln, NE" w:date="2022-05-24T13:52:00Z">
        <w:r w:rsidR="008B18D8">
          <w:rPr>
            <w:rFonts w:ascii="Verdana" w:eastAsia="Times New Roman" w:hAnsi="Verdana" w:cs="Times New Roman"/>
            <w:color w:val="000000"/>
          </w:rPr>
          <w:t>;</w:t>
        </w:r>
      </w:ins>
      <w:ins w:id="315" w:author="Achen, Aaron - NRCS, Lincoln, NE" w:date="2022-05-24T08:25:00Z">
        <w:r w:rsidRPr="008D3DB5">
          <w:rPr>
            <w:rFonts w:ascii="Verdana" w:eastAsia="Times New Roman" w:hAnsi="Verdana" w:cs="Times New Roman"/>
            <w:color w:val="000000"/>
          </w:rPr>
          <w:t xml:space="preserve"> download data to be used in other applications</w:t>
        </w:r>
      </w:ins>
      <w:ins w:id="316" w:author="Achen, Aaron - NRCS, Lincoln, NE" w:date="2022-05-24T13:52:00Z">
        <w:r w:rsidR="008B18D8">
          <w:rPr>
            <w:rFonts w:ascii="Verdana" w:eastAsia="Times New Roman" w:hAnsi="Verdana" w:cs="Times New Roman"/>
            <w:color w:val="000000"/>
          </w:rPr>
          <w:t>;</w:t>
        </w:r>
      </w:ins>
      <w:ins w:id="317" w:author="Achen, Aaron - NRCS, Lincoln, NE" w:date="2022-05-24T08:25:00Z">
        <w:r w:rsidRPr="008D3DB5">
          <w:rPr>
            <w:rFonts w:ascii="Verdana" w:eastAsia="Times New Roman" w:hAnsi="Verdana" w:cs="Times New Roman"/>
            <w:color w:val="000000"/>
          </w:rPr>
          <w:t xml:space="preserve"> search using filters and the search bar and stream from Soil Data Access web services. Popups for each pedon include several lab reports.</w:t>
        </w:r>
      </w:ins>
    </w:p>
    <w:p w14:paraId="3B2EE7AD" w14:textId="18FFB084" w:rsidR="00262114" w:rsidRPr="008D3DB5" w:rsidDel="002308EC" w:rsidRDefault="00262114">
      <w:pPr>
        <w:shd w:val="clear" w:color="auto" w:fill="FFFFFF"/>
        <w:spacing w:before="120" w:after="480" w:line="336" w:lineRule="atLeast"/>
        <w:rPr>
          <w:del w:id="318" w:author="Achen, Aaron - NRCS, Lincoln, NE" w:date="2022-05-24T08:22:00Z"/>
          <w:rFonts w:ascii="Verdana" w:eastAsia="Times New Roman" w:hAnsi="Verdana" w:cs="Times New Roman"/>
          <w:color w:val="000000"/>
        </w:rPr>
      </w:pPr>
      <w:del w:id="319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 xml:space="preserve">The </w:delText>
        </w:r>
        <w:r w:rsidR="00082CBD" w:rsidRPr="008D3DB5" w:rsidDel="00A23C8D">
          <w:rPr>
            <w:rFonts w:ascii="Verdana" w:eastAsia="Times New Roman" w:hAnsi="Verdana" w:cs="Times New Roman"/>
            <w:color w:val="000000"/>
          </w:rPr>
          <w:delText>website</w:delText>
        </w:r>
        <w:r w:rsidRPr="008D3DB5" w:rsidDel="00A23C8D">
          <w:rPr>
            <w:rFonts w:ascii="Verdana" w:eastAsia="Times New Roman" w:hAnsi="Verdana" w:cs="Times New Roman"/>
            <w:color w:val="000000"/>
          </w:rPr>
          <w:delText xml:space="preserve"> </w:delText>
        </w:r>
      </w:del>
      <w:del w:id="320" w:author="Achen, Aaron - NRCS, Lincoln, NE" w:date="2022-05-24T08:22:00Z">
        <w:r w:rsidRPr="008D3DB5" w:rsidDel="002308EC">
          <w:rPr>
            <w:rFonts w:ascii="Verdana" w:eastAsia="Times New Roman" w:hAnsi="Verdana" w:cs="Times New Roman"/>
            <w:color w:val="000000"/>
          </w:rPr>
          <w:delText>offers:</w:delText>
        </w:r>
      </w:del>
    </w:p>
    <w:p w14:paraId="117A9A89" w14:textId="15118E28" w:rsidR="00262114" w:rsidRPr="008D3DB5" w:rsidDel="002308EC" w:rsidRDefault="00262114">
      <w:pPr>
        <w:shd w:val="clear" w:color="auto" w:fill="FFFFFF"/>
        <w:spacing w:before="120" w:after="480" w:line="336" w:lineRule="atLeast"/>
        <w:rPr>
          <w:del w:id="321" w:author="Achen, Aaron - NRCS, Lincoln, NE" w:date="2022-05-24T08:23:00Z"/>
          <w:rFonts w:ascii="Verdana" w:eastAsia="Times New Roman" w:hAnsi="Verdana" w:cs="Times New Roman"/>
          <w:color w:val="000000"/>
        </w:rPr>
        <w:pPrChange w:id="322" w:author="Achen, Aaron - NRCS, Lincoln, NE" w:date="2022-05-24T08:25:00Z">
          <w:pPr>
            <w:numPr>
              <w:numId w:val="1"/>
            </w:numPr>
            <w:tabs>
              <w:tab w:val="num" w:pos="720"/>
            </w:tabs>
            <w:spacing w:after="0" w:line="336" w:lineRule="atLeast"/>
            <w:ind w:left="720" w:hanging="360"/>
          </w:pPr>
        </w:pPrChange>
      </w:pPr>
      <w:del w:id="323" w:author="Achen, Aaron - NRCS, Lincoln, NE" w:date="2022-05-24T08:22:00Z">
        <w:r w:rsidRPr="008D3DB5" w:rsidDel="002308EC">
          <w:rPr>
            <w:rFonts w:ascii="Verdana" w:eastAsia="Times New Roman" w:hAnsi="Verdana" w:cs="Times New Roman"/>
            <w:color w:val="000000"/>
          </w:rPr>
          <w:delText xml:space="preserve">options for </w:delText>
        </w:r>
      </w:del>
      <w:del w:id="324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>select</w:delText>
        </w:r>
      </w:del>
      <w:del w:id="325" w:author="Achen, Aaron - NRCS, Lincoln, NE" w:date="2022-05-24T08:22:00Z">
        <w:r w:rsidRPr="008D3DB5" w:rsidDel="002308EC">
          <w:rPr>
            <w:rFonts w:ascii="Verdana" w:eastAsia="Times New Roman" w:hAnsi="Verdana" w:cs="Times New Roman"/>
            <w:color w:val="000000"/>
          </w:rPr>
          <w:delText>ing</w:delText>
        </w:r>
      </w:del>
      <w:del w:id="326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 xml:space="preserve"> different base maps </w:delText>
        </w:r>
      </w:del>
      <w:del w:id="327" w:author="Achen, Aaron - NRCS, Lincoln, NE" w:date="2022-05-24T08:23:00Z">
        <w:r w:rsidRPr="008D3DB5" w:rsidDel="002308EC">
          <w:rPr>
            <w:rFonts w:ascii="Verdana" w:eastAsia="Times New Roman" w:hAnsi="Verdana" w:cs="Times New Roman"/>
            <w:color w:val="000000"/>
          </w:rPr>
          <w:delText xml:space="preserve">and </w:delText>
        </w:r>
      </w:del>
      <w:del w:id="328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>add</w:delText>
        </w:r>
      </w:del>
      <w:del w:id="329" w:author="Achen, Aaron - NRCS, Lincoln, NE" w:date="2022-05-24T08:23:00Z">
        <w:r w:rsidRPr="008D3DB5" w:rsidDel="002308EC">
          <w:rPr>
            <w:rFonts w:ascii="Verdana" w:eastAsia="Times New Roman" w:hAnsi="Verdana" w:cs="Times New Roman"/>
            <w:color w:val="000000"/>
          </w:rPr>
          <w:delText>ing</w:delText>
        </w:r>
      </w:del>
      <w:del w:id="330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 xml:space="preserve"> soil-color maps by depth</w:delText>
        </w:r>
      </w:del>
      <w:del w:id="331" w:author="Achen, Aaron - NRCS, Lincoln, NE" w:date="2022-05-24T08:23:00Z">
        <w:r w:rsidRPr="008D3DB5" w:rsidDel="002308EC">
          <w:rPr>
            <w:rFonts w:ascii="Verdana" w:eastAsia="Times New Roman" w:hAnsi="Verdana" w:cs="Times New Roman"/>
            <w:color w:val="000000"/>
          </w:rPr>
          <w:delText>-slice</w:delText>
        </w:r>
      </w:del>
      <w:del w:id="332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>,</w:delText>
        </w:r>
      </w:del>
    </w:p>
    <w:p w14:paraId="27874693" w14:textId="13516EDE" w:rsidR="00262114" w:rsidRPr="008D3DB5" w:rsidDel="00A23C8D" w:rsidRDefault="00262114">
      <w:pPr>
        <w:shd w:val="clear" w:color="auto" w:fill="FFFFFF"/>
        <w:spacing w:before="120" w:after="480" w:line="336" w:lineRule="atLeast"/>
        <w:rPr>
          <w:del w:id="333" w:author="Achen, Aaron - NRCS, Lincoln, NE" w:date="2022-05-24T08:25:00Z"/>
          <w:rFonts w:ascii="Verdana" w:eastAsia="Times New Roman" w:hAnsi="Verdana" w:cs="Times New Roman"/>
          <w:color w:val="000000"/>
        </w:rPr>
        <w:pPrChange w:id="334" w:author="Achen, Aaron - NRCS, Lincoln, NE" w:date="2022-05-24T08:25:00Z">
          <w:pPr>
            <w:numPr>
              <w:numId w:val="1"/>
            </w:numPr>
            <w:tabs>
              <w:tab w:val="num" w:pos="720"/>
            </w:tabs>
            <w:spacing w:after="0" w:line="336" w:lineRule="atLeast"/>
            <w:ind w:left="720" w:hanging="360"/>
          </w:pPr>
        </w:pPrChange>
      </w:pPr>
      <w:del w:id="335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>the ability to search by location or use a current location,</w:delText>
        </w:r>
      </w:del>
    </w:p>
    <w:p w14:paraId="0BAB2FDA" w14:textId="2C0A0D26" w:rsidR="00262114" w:rsidRPr="008D3DB5" w:rsidDel="00A23C8D" w:rsidRDefault="00262114">
      <w:pPr>
        <w:shd w:val="clear" w:color="auto" w:fill="FFFFFF"/>
        <w:spacing w:before="120" w:after="480" w:line="336" w:lineRule="atLeast"/>
        <w:rPr>
          <w:del w:id="336" w:author="Achen, Aaron - NRCS, Lincoln, NE" w:date="2022-05-24T08:25:00Z"/>
          <w:rFonts w:ascii="Verdana" w:eastAsia="Times New Roman" w:hAnsi="Verdana" w:cs="Times New Roman"/>
          <w:color w:val="000000"/>
        </w:rPr>
        <w:pPrChange w:id="337" w:author="Achen, Aaron - NRCS, Lincoln, NE" w:date="2022-05-24T08:25:00Z">
          <w:pPr>
            <w:numPr>
              <w:numId w:val="1"/>
            </w:numPr>
            <w:tabs>
              <w:tab w:val="num" w:pos="720"/>
            </w:tabs>
            <w:spacing w:after="0" w:line="336" w:lineRule="atLeast"/>
            <w:ind w:left="720" w:hanging="360"/>
          </w:pPr>
        </w:pPrChange>
      </w:pPr>
      <w:del w:id="338" w:author="Achen, Aaron - NRCS, Lincoln, NE" w:date="2022-05-24T08:23:00Z">
        <w:r w:rsidRPr="008D3DB5" w:rsidDel="00A23C8D">
          <w:rPr>
            <w:rFonts w:ascii="Verdana" w:eastAsia="Times New Roman" w:hAnsi="Verdana" w:cs="Times New Roman"/>
            <w:color w:val="000000"/>
          </w:rPr>
          <w:delText xml:space="preserve">the ability to </w:delText>
        </w:r>
      </w:del>
      <w:del w:id="339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>search by soil series or geographic location,</w:delText>
        </w:r>
      </w:del>
    </w:p>
    <w:p w14:paraId="41576562" w14:textId="5FF94E0A" w:rsidR="00262114" w:rsidRPr="008D3DB5" w:rsidDel="00A23C8D" w:rsidRDefault="00262114">
      <w:pPr>
        <w:shd w:val="clear" w:color="auto" w:fill="FFFFFF"/>
        <w:spacing w:before="120" w:after="480" w:line="336" w:lineRule="atLeast"/>
        <w:rPr>
          <w:del w:id="340" w:author="Achen, Aaron - NRCS, Lincoln, NE" w:date="2022-05-24T08:24:00Z"/>
          <w:rFonts w:ascii="Verdana" w:eastAsia="Times New Roman" w:hAnsi="Verdana" w:cs="Times New Roman"/>
          <w:color w:val="000000"/>
        </w:rPr>
        <w:pPrChange w:id="341" w:author="Achen, Aaron - NRCS, Lincoln, NE" w:date="2022-05-24T08:25:00Z">
          <w:pPr>
            <w:numPr>
              <w:numId w:val="1"/>
            </w:numPr>
            <w:tabs>
              <w:tab w:val="num" w:pos="720"/>
            </w:tabs>
            <w:spacing w:after="0" w:line="336" w:lineRule="atLeast"/>
            <w:ind w:left="720" w:hanging="360"/>
          </w:pPr>
        </w:pPrChange>
      </w:pPr>
      <w:del w:id="342" w:author="Achen, Aaron - NRCS, Lincoln, NE" w:date="2022-05-24T08:23:00Z">
        <w:r w:rsidRPr="008D3DB5" w:rsidDel="00A23C8D">
          <w:rPr>
            <w:rFonts w:ascii="Verdana" w:eastAsia="Times New Roman" w:hAnsi="Verdana" w:cs="Times New Roman"/>
            <w:color w:val="000000"/>
          </w:rPr>
          <w:delText xml:space="preserve">options to </w:delText>
        </w:r>
      </w:del>
      <w:del w:id="343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 xml:space="preserve">download characterization data </w:delText>
        </w:r>
      </w:del>
      <w:del w:id="344" w:author="Achen, Aaron - NRCS, Lincoln, NE" w:date="2022-05-24T08:24:00Z">
        <w:r w:rsidRPr="008D3DB5" w:rsidDel="00A23C8D">
          <w:rPr>
            <w:rFonts w:ascii="Verdana" w:eastAsia="Times New Roman" w:hAnsi="Verdana" w:cs="Times New Roman"/>
            <w:color w:val="000000"/>
          </w:rPr>
          <w:delText xml:space="preserve">for a selection of points </w:delText>
        </w:r>
      </w:del>
      <w:del w:id="345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>to be used in other applications,</w:delText>
        </w:r>
      </w:del>
    </w:p>
    <w:p w14:paraId="50D93A5D" w14:textId="7DA88ABF" w:rsidR="00262114" w:rsidRPr="008D3DB5" w:rsidDel="00A23C8D" w:rsidRDefault="00262114">
      <w:pPr>
        <w:shd w:val="clear" w:color="auto" w:fill="FFFFFF"/>
        <w:spacing w:before="120" w:after="480" w:line="336" w:lineRule="atLeast"/>
        <w:rPr>
          <w:del w:id="346" w:author="Achen, Aaron - NRCS, Lincoln, NE" w:date="2022-05-24T08:25:00Z"/>
          <w:rFonts w:ascii="Verdana" w:eastAsia="Times New Roman" w:hAnsi="Verdana" w:cs="Times New Roman"/>
          <w:color w:val="000000"/>
        </w:rPr>
        <w:pPrChange w:id="347" w:author="Achen, Aaron - NRCS, Lincoln, NE" w:date="2022-05-24T08:25:00Z">
          <w:pPr>
            <w:numPr>
              <w:numId w:val="1"/>
            </w:numPr>
            <w:tabs>
              <w:tab w:val="num" w:pos="720"/>
            </w:tabs>
            <w:spacing w:after="0" w:line="336" w:lineRule="atLeast"/>
            <w:ind w:left="720" w:hanging="360"/>
          </w:pPr>
        </w:pPrChange>
      </w:pPr>
      <w:del w:id="348" w:author="Achen, Aaron - NRCS, Lincoln, NE" w:date="2022-05-24T08:24:00Z">
        <w:r w:rsidRPr="008D3DB5" w:rsidDel="00A23C8D">
          <w:rPr>
            <w:rFonts w:ascii="Verdana" w:eastAsia="Times New Roman" w:hAnsi="Verdana" w:cs="Times New Roman"/>
            <w:color w:val="000000"/>
          </w:rPr>
          <w:delText xml:space="preserve">two ways to </w:delText>
        </w:r>
      </w:del>
      <w:del w:id="349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>search for lab pedons</w:delText>
        </w:r>
      </w:del>
      <w:del w:id="350" w:author="Achen, Aaron - NRCS, Lincoln, NE" w:date="2022-05-24T08:24:00Z">
        <w:r w:rsidRPr="008D3DB5" w:rsidDel="00A23C8D">
          <w:rPr>
            <w:rFonts w:ascii="Verdana" w:eastAsia="Times New Roman" w:hAnsi="Verdana" w:cs="Times New Roman"/>
            <w:color w:val="000000"/>
          </w:rPr>
          <w:delText>,</w:delText>
        </w:r>
      </w:del>
      <w:del w:id="351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delText xml:space="preserve"> filters and the search bar and</w:delText>
        </w:r>
      </w:del>
    </w:p>
    <w:p w14:paraId="38A0F2DA" w14:textId="3394154B" w:rsidR="00262114" w:rsidRPr="008D3DB5" w:rsidDel="00A23C8D" w:rsidRDefault="00262114">
      <w:pPr>
        <w:shd w:val="clear" w:color="auto" w:fill="FFFFFF"/>
        <w:spacing w:before="120" w:after="480" w:line="336" w:lineRule="atLeast"/>
        <w:rPr>
          <w:del w:id="352" w:author="Achen, Aaron - NRCS, Lincoln, NE" w:date="2022-05-24T08:25:00Z"/>
          <w:rFonts w:ascii="Verdana" w:eastAsia="Times New Roman" w:hAnsi="Verdana" w:cs="Times New Roman"/>
          <w:color w:val="000000"/>
        </w:rPr>
        <w:pPrChange w:id="353" w:author="Achen, Aaron - NRCS, Lincoln, NE" w:date="2022-05-24T08:25:00Z">
          <w:pPr>
            <w:numPr>
              <w:numId w:val="1"/>
            </w:numPr>
            <w:tabs>
              <w:tab w:val="num" w:pos="720"/>
            </w:tabs>
            <w:spacing w:after="0" w:line="336" w:lineRule="atLeast"/>
            <w:ind w:left="720" w:hanging="360"/>
          </w:pPr>
        </w:pPrChange>
      </w:pPr>
      <w:del w:id="354" w:author="Achen, Aaron - NRCS, Lincoln, NE" w:date="2022-05-24T08:25:00Z">
        <w:r w:rsidRPr="008D3DB5" w:rsidDel="00A23C8D">
          <w:rPr>
            <w:rFonts w:ascii="Verdana" w:eastAsia="Times New Roman" w:hAnsi="Verdana" w:cs="Times New Roman"/>
            <w:color w:val="000000"/>
          </w:rPr>
          <w:lastRenderedPageBreak/>
          <w:delText>streaming from Soil Data Access web services, where popups for each pedon include several lab reports.</w:delText>
        </w:r>
      </w:del>
    </w:p>
    <w:p w14:paraId="5BD9EA0E" w14:textId="77777777" w:rsidR="0084527A" w:rsidRPr="008D3DB5" w:rsidRDefault="0084527A">
      <w:pPr>
        <w:shd w:val="clear" w:color="auto" w:fill="FFFFFF"/>
        <w:spacing w:before="120" w:after="480" w:line="336" w:lineRule="atLeast"/>
        <w:rPr>
          <w:rFonts w:ascii="Verdana" w:hAnsi="Verdana"/>
        </w:rPr>
        <w:pPrChange w:id="355" w:author="Achen, Aaron - NRCS, Lincoln, NE" w:date="2022-05-24T08:25:00Z">
          <w:pPr/>
        </w:pPrChange>
      </w:pPr>
    </w:p>
    <w:sectPr w:rsidR="0084527A" w:rsidRPr="008D3D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E4C66"/>
    <w:multiLevelType w:val="multilevel"/>
    <w:tmpl w:val="5526E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3B7067"/>
    <w:multiLevelType w:val="multilevel"/>
    <w:tmpl w:val="E8989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A3638C4"/>
    <w:multiLevelType w:val="multilevel"/>
    <w:tmpl w:val="F87C3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emecek, Jason - NRCS - Fort Collins, CO">
    <w15:presenceInfo w15:providerId="None" w15:userId="Nemecek, Jason - NRCS - Fort Collins, CO"/>
  </w15:person>
  <w15:person w15:author="Achen, Aaron - NRCS, Lincoln, NE">
    <w15:presenceInfo w15:providerId="AD" w15:userId="S::aaron.achen@usda.gov::bea80765-12f5-4791-b362-49591005cd7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114"/>
    <w:rsid w:val="00011F45"/>
    <w:rsid w:val="000817E5"/>
    <w:rsid w:val="00082CBD"/>
    <w:rsid w:val="00110E1D"/>
    <w:rsid w:val="002308EC"/>
    <w:rsid w:val="00262114"/>
    <w:rsid w:val="00432224"/>
    <w:rsid w:val="004A5B0A"/>
    <w:rsid w:val="00701DD5"/>
    <w:rsid w:val="007D238C"/>
    <w:rsid w:val="00801D2A"/>
    <w:rsid w:val="0084527A"/>
    <w:rsid w:val="008B18D8"/>
    <w:rsid w:val="008D3DB5"/>
    <w:rsid w:val="00942741"/>
    <w:rsid w:val="00A23C8D"/>
    <w:rsid w:val="00A34586"/>
    <w:rsid w:val="00B7096C"/>
    <w:rsid w:val="00B77F30"/>
    <w:rsid w:val="00C7455F"/>
    <w:rsid w:val="00CF564D"/>
    <w:rsid w:val="00D83080"/>
    <w:rsid w:val="00E40D4E"/>
    <w:rsid w:val="00EB46AA"/>
    <w:rsid w:val="00F07D4C"/>
    <w:rsid w:val="00F41C26"/>
    <w:rsid w:val="096D1602"/>
    <w:rsid w:val="0FC693C0"/>
    <w:rsid w:val="10A0F1E8"/>
    <w:rsid w:val="117B8C7E"/>
    <w:rsid w:val="13859A07"/>
    <w:rsid w:val="196D7606"/>
    <w:rsid w:val="1CB6519F"/>
    <w:rsid w:val="1FDCB78A"/>
    <w:rsid w:val="2653E694"/>
    <w:rsid w:val="2800F1CC"/>
    <w:rsid w:val="28A8FF3A"/>
    <w:rsid w:val="298399D0"/>
    <w:rsid w:val="3D2E60AD"/>
    <w:rsid w:val="4010ECA4"/>
    <w:rsid w:val="4287579B"/>
    <w:rsid w:val="4337528F"/>
    <w:rsid w:val="43409FE0"/>
    <w:rsid w:val="45BEF85D"/>
    <w:rsid w:val="488A662A"/>
    <w:rsid w:val="4B539F4B"/>
    <w:rsid w:val="4C2E39E1"/>
    <w:rsid w:val="4E38476A"/>
    <w:rsid w:val="5027106E"/>
    <w:rsid w:val="529D7B65"/>
    <w:rsid w:val="54394BC6"/>
    <w:rsid w:val="54C58D40"/>
    <w:rsid w:val="55D51C27"/>
    <w:rsid w:val="5AA88D4A"/>
    <w:rsid w:val="65EB3FF1"/>
    <w:rsid w:val="6861AAE8"/>
    <w:rsid w:val="6C5A8175"/>
    <w:rsid w:val="75402DF0"/>
    <w:rsid w:val="7559564D"/>
    <w:rsid w:val="76557C67"/>
    <w:rsid w:val="76DBFE51"/>
    <w:rsid w:val="7877CEB2"/>
    <w:rsid w:val="7A02643C"/>
    <w:rsid w:val="7BC897D1"/>
    <w:rsid w:val="7D3A04FE"/>
    <w:rsid w:val="7EEEFDBC"/>
    <w:rsid w:val="7F108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B2556"/>
  <w15:chartTrackingRefBased/>
  <w15:docId w15:val="{7688BE38-38B8-4324-8E92-E414A4D89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6211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62114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2621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6211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6211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87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microsoft.com/office/2011/relationships/people" Target="peop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89FB0C-D210-44B4-8113-D3092D7E0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990</Words>
  <Characters>5648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Nemecek, Jason - NRCS - Fort Collins, CO</dc:creator>
  <cp:keywords/>
  <dc:description/>
  <cp:lastModifiedBy>Nemecek, Jason - NRCS - Fort Collins, CO</cp:lastModifiedBy>
  <cp:revision>3</cp:revision>
  <dcterms:created xsi:type="dcterms:W3CDTF">2022-06-07T18:51:00Z</dcterms:created>
  <dcterms:modified xsi:type="dcterms:W3CDTF">2022-06-07T18:57:00Z</dcterms:modified>
</cp:coreProperties>
</file>